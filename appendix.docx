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740FC" w14:textId="462386CE" w:rsidR="00D4110D" w:rsidRPr="009B6CA5" w:rsidRDefault="009B6CA5" w:rsidP="009B6CA5">
      <w:pPr>
        <w:spacing w:line="360" w:lineRule="auto"/>
        <w:jc w:val="left"/>
        <w:rPr>
          <w:rFonts w:ascii="Times New Roman" w:hAnsi="Times New Roman" w:cs="Times New Roman"/>
          <w:sz w:val="24"/>
          <w:szCs w:val="24"/>
        </w:rPr>
      </w:pPr>
      <w:r w:rsidRPr="009B6CA5">
        <w:rPr>
          <w:rFonts w:ascii="Times New Roman" w:hAnsi="Times New Roman" w:cs="Times New Roman"/>
          <w:sz w:val="24"/>
          <w:szCs w:val="24"/>
        </w:rPr>
        <w:t>This document describes detailed instructions for evaluating the accuracy of the RS-WRF coupled model to make the manuscript more clear and readable.</w:t>
      </w:r>
    </w:p>
    <w:p w14:paraId="2E8E371B" w14:textId="77777777" w:rsidR="00D4110D" w:rsidRPr="009B6CA5" w:rsidRDefault="00D4110D" w:rsidP="00E56087">
      <w:pPr>
        <w:jc w:val="center"/>
      </w:pPr>
    </w:p>
    <w:p w14:paraId="477B3A62" w14:textId="4834D9A4" w:rsidR="00861B9B" w:rsidRDefault="005B6F1F" w:rsidP="00E56087">
      <w:pPr>
        <w:jc w:val="center"/>
      </w:pPr>
      <w:r>
        <w:rPr>
          <w:noProof/>
        </w:rPr>
        <w:drawing>
          <wp:inline distT="0" distB="0" distL="0" distR="0" wp14:anchorId="4FC7E21B" wp14:editId="46A63723">
            <wp:extent cx="5202581" cy="37528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07369" cy="3756304"/>
                    </a:xfrm>
                    <a:prstGeom prst="rect">
                      <a:avLst/>
                    </a:prstGeom>
                    <a:noFill/>
                    <a:ln>
                      <a:noFill/>
                    </a:ln>
                  </pic:spPr>
                </pic:pic>
              </a:graphicData>
            </a:graphic>
          </wp:inline>
        </w:drawing>
      </w:r>
    </w:p>
    <w:p w14:paraId="674E19E9" w14:textId="6FD5FAB4" w:rsidR="00E56087" w:rsidRPr="00A34A80" w:rsidRDefault="00E56087" w:rsidP="00E56087">
      <w:pPr>
        <w:jc w:val="center"/>
        <w:rPr>
          <w:rFonts w:ascii="Times New Roman" w:hAnsi="Times New Roman" w:cs="Times New Roman"/>
          <w:sz w:val="18"/>
          <w:szCs w:val="18"/>
        </w:rPr>
      </w:pPr>
      <w:r w:rsidRPr="00A34A80">
        <w:rPr>
          <w:rFonts w:ascii="Times New Roman" w:hAnsi="Times New Roman" w:cs="Times New Roman"/>
          <w:sz w:val="18"/>
          <w:szCs w:val="18"/>
        </w:rPr>
        <w:t xml:space="preserve">Fig. 1 </w:t>
      </w:r>
      <w:r w:rsidRPr="00A34A80">
        <w:rPr>
          <w:rFonts w:ascii="Times New Roman" w:hAnsi="Times New Roman" w:cs="Times New Roman"/>
          <w:sz w:val="18"/>
          <w:szCs w:val="18"/>
        </w:rPr>
        <w:t xml:space="preserve">Accuracy </w:t>
      </w:r>
      <w:r w:rsidRPr="00A34A80">
        <w:rPr>
          <w:rFonts w:ascii="Times New Roman" w:hAnsi="Times New Roman" w:cs="Times New Roman"/>
          <w:sz w:val="18"/>
          <w:szCs w:val="18"/>
        </w:rPr>
        <w:t>e</w:t>
      </w:r>
      <w:r w:rsidRPr="00A34A80">
        <w:rPr>
          <w:rFonts w:ascii="Times New Roman" w:hAnsi="Times New Roman" w:cs="Times New Roman"/>
          <w:sz w:val="18"/>
          <w:szCs w:val="18"/>
        </w:rPr>
        <w:t xml:space="preserve">valuation </w:t>
      </w:r>
      <w:r w:rsidRPr="00A34A80">
        <w:rPr>
          <w:rFonts w:ascii="Times New Roman" w:hAnsi="Times New Roman" w:cs="Times New Roman"/>
          <w:sz w:val="18"/>
          <w:szCs w:val="18"/>
        </w:rPr>
        <w:t>f</w:t>
      </w:r>
      <w:r w:rsidRPr="00A34A80">
        <w:rPr>
          <w:rFonts w:ascii="Times New Roman" w:hAnsi="Times New Roman" w:cs="Times New Roman"/>
          <w:sz w:val="18"/>
          <w:szCs w:val="18"/>
        </w:rPr>
        <w:t>lowchart</w:t>
      </w:r>
    </w:p>
    <w:p w14:paraId="7EFFAE38" w14:textId="0D4DA893" w:rsidR="00E56087" w:rsidRPr="005B6F1F" w:rsidRDefault="005B6F1F">
      <w:pPr>
        <w:rPr>
          <w:rFonts w:ascii="Times New Roman" w:hAnsi="Times New Roman" w:cs="Times New Roman"/>
          <w:b/>
          <w:bCs/>
          <w:sz w:val="30"/>
          <w:szCs w:val="30"/>
        </w:rPr>
      </w:pPr>
      <w:r w:rsidRPr="005B6F1F">
        <w:rPr>
          <w:rFonts w:ascii="Times New Roman" w:hAnsi="Times New Roman" w:cs="Times New Roman" w:hint="eastAsia"/>
          <w:b/>
          <w:bCs/>
          <w:sz w:val="30"/>
          <w:szCs w:val="30"/>
        </w:rPr>
        <w:t>1</w:t>
      </w:r>
      <w:r w:rsidRPr="005B6F1F">
        <w:rPr>
          <w:rFonts w:ascii="Times New Roman" w:hAnsi="Times New Roman" w:cs="Times New Roman"/>
          <w:b/>
          <w:bCs/>
          <w:sz w:val="30"/>
          <w:szCs w:val="30"/>
        </w:rPr>
        <w:t xml:space="preserve">. </w:t>
      </w:r>
      <w:r w:rsidRPr="005B6F1F">
        <w:rPr>
          <w:rFonts w:ascii="Times New Roman" w:hAnsi="Times New Roman" w:cs="Times New Roman"/>
          <w:b/>
          <w:bCs/>
          <w:sz w:val="30"/>
          <w:szCs w:val="30"/>
        </w:rPr>
        <w:t>less cloud contamination</w:t>
      </w:r>
    </w:p>
    <w:p w14:paraId="68935A05" w14:textId="2349A381" w:rsidR="00E56087" w:rsidRPr="00B04F05" w:rsidRDefault="00E56087" w:rsidP="00B04F05">
      <w:pPr>
        <w:spacing w:line="360" w:lineRule="auto"/>
        <w:rPr>
          <w:rFonts w:ascii="Times New Roman" w:hAnsi="Times New Roman" w:cs="Times New Roman"/>
          <w:b/>
          <w:bCs/>
          <w:sz w:val="24"/>
          <w:szCs w:val="24"/>
        </w:rPr>
      </w:pPr>
      <w:r w:rsidRPr="00B04F05">
        <w:rPr>
          <w:rFonts w:ascii="Times New Roman" w:hAnsi="Times New Roman" w:cs="Times New Roman" w:hint="eastAsia"/>
          <w:b/>
          <w:bCs/>
          <w:sz w:val="24"/>
          <w:szCs w:val="24"/>
        </w:rPr>
        <w:t>1</w:t>
      </w:r>
      <w:r w:rsidRPr="00B04F05">
        <w:rPr>
          <w:rFonts w:ascii="Times New Roman" w:hAnsi="Times New Roman" w:cs="Times New Roman"/>
          <w:b/>
          <w:bCs/>
          <w:sz w:val="24"/>
          <w:szCs w:val="24"/>
        </w:rPr>
        <w:t>.1</w:t>
      </w:r>
      <w:r w:rsidR="00B04F05">
        <w:rPr>
          <w:rFonts w:ascii="Times New Roman" w:hAnsi="Times New Roman" w:cs="Times New Roman"/>
          <w:b/>
          <w:bCs/>
          <w:sz w:val="24"/>
          <w:szCs w:val="24"/>
        </w:rPr>
        <w:t xml:space="preserve"> </w:t>
      </w:r>
      <w:r w:rsidRPr="00B04F05">
        <w:rPr>
          <w:rFonts w:ascii="Times New Roman" w:hAnsi="Times New Roman" w:cs="Times New Roman"/>
          <w:b/>
          <w:bCs/>
          <w:sz w:val="24"/>
          <w:szCs w:val="24"/>
        </w:rPr>
        <w:t>Spatial distribution comparison between the result images and MODIS images</w:t>
      </w:r>
    </w:p>
    <w:p w14:paraId="04FDC189" w14:textId="77777777" w:rsidR="009B579F" w:rsidRDefault="009B579F" w:rsidP="009B579F">
      <w:pPr>
        <w:spacing w:line="360" w:lineRule="auto"/>
        <w:ind w:firstLineChars="177" w:firstLine="425"/>
        <w:rPr>
          <w:rFonts w:ascii="Times New Roman" w:hAnsi="Times New Roman" w:cs="Times New Roman"/>
          <w:sz w:val="24"/>
          <w:szCs w:val="24"/>
        </w:rPr>
      </w:pPr>
    </w:p>
    <w:p w14:paraId="380D3FFF" w14:textId="3FD3C0AF" w:rsidR="00B04F05" w:rsidRDefault="00AC7513" w:rsidP="009B579F">
      <w:pPr>
        <w:spacing w:line="360" w:lineRule="auto"/>
        <w:ind w:firstLineChars="177" w:firstLine="425"/>
        <w:rPr>
          <w:rFonts w:ascii="Times New Roman" w:hAnsi="Times New Roman" w:cs="Times New Roman"/>
          <w:sz w:val="24"/>
          <w:szCs w:val="24"/>
        </w:rPr>
      </w:pPr>
      <w:r>
        <w:rPr>
          <w:rFonts w:ascii="Times New Roman" w:hAnsi="Times New Roman" w:cs="Times New Roman"/>
          <w:sz w:val="24"/>
          <w:szCs w:val="24"/>
        </w:rPr>
        <w:t>T</w:t>
      </w:r>
      <w:r w:rsidR="00B04F05" w:rsidRPr="00B04F05">
        <w:rPr>
          <w:rFonts w:ascii="Times New Roman" w:hAnsi="Times New Roman" w:cs="Times New Roman"/>
          <w:sz w:val="24"/>
          <w:szCs w:val="24"/>
        </w:rPr>
        <w:t xml:space="preserve">he LST distribution fitted by </w:t>
      </w:r>
      <w:r w:rsidR="004F2065" w:rsidRPr="004F2065">
        <w:rPr>
          <w:rFonts w:ascii="Times New Roman" w:hAnsi="Times New Roman" w:cs="Times New Roman"/>
          <w:sz w:val="24"/>
          <w:szCs w:val="24"/>
        </w:rPr>
        <w:t>random forest</w:t>
      </w:r>
      <w:r w:rsidR="004F2065">
        <w:rPr>
          <w:rFonts w:ascii="Times New Roman" w:hAnsi="Times New Roman" w:cs="Times New Roman"/>
          <w:sz w:val="24"/>
          <w:szCs w:val="24"/>
        </w:rPr>
        <w:t xml:space="preserve"> model</w:t>
      </w:r>
      <w:r w:rsidR="006464BE">
        <w:rPr>
          <w:rFonts w:ascii="Times New Roman" w:hAnsi="Times New Roman" w:cs="Times New Roman"/>
          <w:sz w:val="24"/>
          <w:szCs w:val="24"/>
        </w:rPr>
        <w:t xml:space="preserve"> (Rf)</w:t>
      </w:r>
      <w:r w:rsidR="00B04F05" w:rsidRPr="00B04F05">
        <w:rPr>
          <w:rFonts w:ascii="Times New Roman" w:hAnsi="Times New Roman" w:cs="Times New Roman"/>
          <w:sz w:val="24"/>
          <w:szCs w:val="24"/>
        </w:rPr>
        <w:t xml:space="preserve"> is the most similar to the spatial distribution of the MODIS LST</w:t>
      </w:r>
      <w:r w:rsidR="00D63605">
        <w:rPr>
          <w:rFonts w:ascii="Times New Roman" w:hAnsi="Times New Roman" w:cs="Times New Roman"/>
          <w:sz w:val="24"/>
          <w:szCs w:val="24"/>
        </w:rPr>
        <w:t xml:space="preserve"> (Fi</w:t>
      </w:r>
      <w:r w:rsidR="00D63605">
        <w:rPr>
          <w:rFonts w:ascii="Times New Roman" w:hAnsi="Times New Roman" w:cs="Times New Roman" w:hint="eastAsia"/>
          <w:sz w:val="24"/>
          <w:szCs w:val="24"/>
        </w:rPr>
        <w:t>g</w:t>
      </w:r>
      <w:r w:rsidR="00D63605">
        <w:rPr>
          <w:rFonts w:ascii="Times New Roman" w:hAnsi="Times New Roman" w:cs="Times New Roman"/>
          <w:sz w:val="24"/>
          <w:szCs w:val="24"/>
        </w:rPr>
        <w:t>. 2).</w:t>
      </w:r>
      <w:r w:rsidR="00550F25" w:rsidRPr="00550F25">
        <w:t xml:space="preserve"> </w:t>
      </w:r>
      <w:r w:rsidR="00550F25" w:rsidRPr="00550F25">
        <w:rPr>
          <w:rFonts w:ascii="Times New Roman" w:hAnsi="Times New Roman" w:cs="Times New Roman"/>
          <w:sz w:val="24"/>
          <w:szCs w:val="24"/>
        </w:rPr>
        <w:t>The correlation coefficient</w:t>
      </w:r>
      <w:r w:rsidR="006464BE">
        <w:rPr>
          <w:rFonts w:ascii="Times New Roman" w:hAnsi="Times New Roman" w:cs="Times New Roman"/>
          <w:sz w:val="24"/>
          <w:szCs w:val="24"/>
        </w:rPr>
        <w:t xml:space="preserve"> (Cor)</w:t>
      </w:r>
      <w:r w:rsidR="00550F25" w:rsidRPr="00550F25">
        <w:rPr>
          <w:rFonts w:ascii="Times New Roman" w:hAnsi="Times New Roman" w:cs="Times New Roman"/>
          <w:sz w:val="24"/>
          <w:szCs w:val="24"/>
        </w:rPr>
        <w:t xml:space="preserve"> is the highest, while the</w:t>
      </w:r>
      <w:r w:rsidR="006464BE" w:rsidRPr="006464BE">
        <w:t xml:space="preserve"> </w:t>
      </w:r>
      <w:r w:rsidR="006464BE" w:rsidRPr="006464BE">
        <w:rPr>
          <w:rFonts w:ascii="Times New Roman" w:hAnsi="Times New Roman" w:cs="Times New Roman"/>
          <w:sz w:val="24"/>
          <w:szCs w:val="24"/>
        </w:rPr>
        <w:t>root mean square error</w:t>
      </w:r>
      <w:r w:rsidR="00550F25" w:rsidRPr="00550F25">
        <w:rPr>
          <w:rFonts w:ascii="Times New Roman" w:hAnsi="Times New Roman" w:cs="Times New Roman"/>
          <w:sz w:val="24"/>
          <w:szCs w:val="24"/>
        </w:rPr>
        <w:t xml:space="preserve"> </w:t>
      </w:r>
      <w:r w:rsidR="006464BE">
        <w:rPr>
          <w:rFonts w:ascii="Times New Roman" w:hAnsi="Times New Roman" w:cs="Times New Roman"/>
          <w:sz w:val="24"/>
          <w:szCs w:val="24"/>
        </w:rPr>
        <w:t>(</w:t>
      </w:r>
      <w:r w:rsidR="00550F25" w:rsidRPr="00550F25">
        <w:rPr>
          <w:rFonts w:ascii="Times New Roman" w:hAnsi="Times New Roman" w:cs="Times New Roman"/>
          <w:sz w:val="24"/>
          <w:szCs w:val="24"/>
        </w:rPr>
        <w:t>RMSE</w:t>
      </w:r>
      <w:r w:rsidR="006464BE">
        <w:rPr>
          <w:rFonts w:ascii="Times New Roman" w:hAnsi="Times New Roman" w:cs="Times New Roman"/>
          <w:sz w:val="24"/>
          <w:szCs w:val="24"/>
        </w:rPr>
        <w:t>)</w:t>
      </w:r>
      <w:r w:rsidR="00550F25" w:rsidRPr="00550F25">
        <w:rPr>
          <w:rFonts w:ascii="Times New Roman" w:hAnsi="Times New Roman" w:cs="Times New Roman"/>
          <w:sz w:val="24"/>
          <w:szCs w:val="24"/>
        </w:rPr>
        <w:t xml:space="preserve"> is the smallest</w:t>
      </w:r>
      <w:r w:rsidR="00D63605">
        <w:rPr>
          <w:rFonts w:ascii="Times New Roman" w:hAnsi="Times New Roman" w:cs="Times New Roman"/>
          <w:sz w:val="24"/>
          <w:szCs w:val="24"/>
        </w:rPr>
        <w:t xml:space="preserve"> (Fig. 3)</w:t>
      </w:r>
      <w:r w:rsidR="00550F25" w:rsidRPr="00550F25">
        <w:rPr>
          <w:rFonts w:ascii="Times New Roman" w:hAnsi="Times New Roman" w:cs="Times New Roman"/>
          <w:sz w:val="24"/>
          <w:szCs w:val="24"/>
        </w:rPr>
        <w:t>.</w:t>
      </w:r>
      <w:r w:rsidR="00134210" w:rsidRPr="00134210">
        <w:rPr>
          <w:rFonts w:ascii="Times New Roman" w:hAnsi="Times New Roman" w:cs="Times New Roman"/>
          <w:sz w:val="24"/>
          <w:szCs w:val="24"/>
        </w:rPr>
        <w:t xml:space="preserve"> </w:t>
      </w:r>
      <w:r w:rsidR="00D57725">
        <w:rPr>
          <w:rFonts w:ascii="Times New Roman" w:hAnsi="Times New Roman" w:cs="Times New Roman"/>
          <w:sz w:val="24"/>
          <w:szCs w:val="24"/>
        </w:rPr>
        <w:t xml:space="preserve">Because </w:t>
      </w:r>
      <w:r w:rsidR="00D57725" w:rsidRPr="00D57725">
        <w:rPr>
          <w:rFonts w:ascii="Times New Roman" w:hAnsi="Times New Roman" w:cs="Times New Roman"/>
          <w:sz w:val="24"/>
          <w:szCs w:val="24"/>
        </w:rPr>
        <w:t>the images feature some salt and pepper noise</w:t>
      </w:r>
      <w:r w:rsidR="00D57725">
        <w:rPr>
          <w:rFonts w:ascii="Times New Roman" w:hAnsi="Times New Roman" w:cs="Times New Roman"/>
          <w:sz w:val="24"/>
          <w:szCs w:val="24"/>
        </w:rPr>
        <w:t>,</w:t>
      </w:r>
      <w:r w:rsidR="00D57725" w:rsidRPr="00D57725">
        <w:rPr>
          <w:rFonts w:ascii="Times New Roman" w:hAnsi="Times New Roman" w:cs="Times New Roman"/>
          <w:sz w:val="24"/>
          <w:szCs w:val="24"/>
        </w:rPr>
        <w:t xml:space="preserve"> </w:t>
      </w:r>
      <w:r w:rsidR="00D57725">
        <w:rPr>
          <w:rFonts w:ascii="Times New Roman" w:hAnsi="Times New Roman" w:cs="Times New Roman"/>
          <w:sz w:val="24"/>
          <w:szCs w:val="24"/>
        </w:rPr>
        <w:t>i</w:t>
      </w:r>
      <w:r w:rsidR="00A90B67" w:rsidRPr="00A90B67">
        <w:rPr>
          <w:rFonts w:ascii="Times New Roman" w:hAnsi="Times New Roman" w:cs="Times New Roman"/>
          <w:sz w:val="24"/>
          <w:szCs w:val="24"/>
        </w:rPr>
        <w:t>t is necessary to use median filtering</w:t>
      </w:r>
      <w:r w:rsidR="00A90B67">
        <w:rPr>
          <w:rFonts w:ascii="Times New Roman" w:hAnsi="Times New Roman" w:cs="Times New Roman"/>
          <w:sz w:val="24"/>
          <w:szCs w:val="24"/>
        </w:rPr>
        <w:t xml:space="preserve"> (MF)</w:t>
      </w:r>
      <w:r w:rsidR="00A90B67" w:rsidRPr="00A90B67">
        <w:rPr>
          <w:rFonts w:ascii="Times New Roman" w:hAnsi="Times New Roman" w:cs="Times New Roman"/>
          <w:sz w:val="24"/>
          <w:szCs w:val="24"/>
        </w:rPr>
        <w:t xml:space="preserve"> to denoising to achieve optimization effect.</w:t>
      </w:r>
    </w:p>
    <w:p w14:paraId="245E5172" w14:textId="77777777" w:rsidR="00B04F05" w:rsidRPr="00C2111B" w:rsidRDefault="00B04F05">
      <w:pPr>
        <w:rPr>
          <w:rFonts w:ascii="Times New Roman" w:hAnsi="Times New Roman" w:cs="Times New Roman"/>
          <w:sz w:val="24"/>
          <w:szCs w:val="24"/>
        </w:rPr>
      </w:pPr>
    </w:p>
    <w:p w14:paraId="722C1CF3" w14:textId="77777777" w:rsidR="00B04F05" w:rsidRPr="00C2111B" w:rsidRDefault="00B04F05">
      <w:pPr>
        <w:rPr>
          <w:rFonts w:ascii="Times New Roman" w:hAnsi="Times New Roman" w:cs="Times New Roman"/>
          <w:sz w:val="24"/>
          <w:szCs w:val="24"/>
        </w:rPr>
      </w:pPr>
    </w:p>
    <w:p w14:paraId="1CF345ED" w14:textId="3BF973D0" w:rsidR="00E56087" w:rsidRDefault="009B30D1">
      <w:pPr>
        <w:rPr>
          <w:rFonts w:ascii="Times New Roman" w:hAnsi="Times New Roman" w:cs="Times New Roman"/>
          <w:sz w:val="24"/>
          <w:szCs w:val="24"/>
        </w:rPr>
      </w:pPr>
      <w:r>
        <w:rPr>
          <w:rFonts w:cs="Times New Roman"/>
          <w:noProof/>
        </w:rPr>
        <w:lastRenderedPageBreak/>
        <mc:AlternateContent>
          <mc:Choice Requires="wps">
            <w:drawing>
              <wp:anchor distT="0" distB="0" distL="114300" distR="114300" simplePos="0" relativeHeight="251659264" behindDoc="0" locked="0" layoutInCell="1" allowOverlap="1" wp14:anchorId="51B23517" wp14:editId="548A2353">
                <wp:simplePos x="0" y="0"/>
                <wp:positionH relativeFrom="column">
                  <wp:posOffset>-146050</wp:posOffset>
                </wp:positionH>
                <wp:positionV relativeFrom="paragraph">
                  <wp:posOffset>29210</wp:posOffset>
                </wp:positionV>
                <wp:extent cx="5664200" cy="1546225"/>
                <wp:effectExtent l="19050" t="19050" r="12700" b="15875"/>
                <wp:wrapNone/>
                <wp:docPr id="4" name="矩形 4"/>
                <wp:cNvGraphicFramePr/>
                <a:graphic xmlns:a="http://schemas.openxmlformats.org/drawingml/2006/main">
                  <a:graphicData uri="http://schemas.microsoft.com/office/word/2010/wordprocessingShape">
                    <wps:wsp>
                      <wps:cNvSpPr/>
                      <wps:spPr>
                        <a:xfrm>
                          <a:off x="0" y="0"/>
                          <a:ext cx="5664200" cy="154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C3565" id="矩形 4" o:spid="_x0000_s1026" style="position:absolute;left:0;text-align:left;margin-left:-11.5pt;margin-top:2.3pt;width:446pt;height:1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" filled="f" strokecolor="red" strokeweight="2.25pt"/>
            </w:pict>
          </mc:Fallback>
        </mc:AlternateContent>
      </w:r>
      <w:r>
        <w:rPr>
          <w:rFonts w:cs="Times New Roman"/>
          <w:noProof/>
        </w:rPr>
        <mc:AlternateContent>
          <mc:Choice Requires="wps">
            <w:drawing>
              <wp:anchor distT="0" distB="0" distL="114300" distR="114300" simplePos="0" relativeHeight="251680768" behindDoc="0" locked="0" layoutInCell="1" allowOverlap="1" wp14:anchorId="33B55827" wp14:editId="5E878EB4">
                <wp:simplePos x="0" y="0"/>
                <wp:positionH relativeFrom="column">
                  <wp:posOffset>-50800</wp:posOffset>
                </wp:positionH>
                <wp:positionV relativeFrom="paragraph">
                  <wp:posOffset>4260850</wp:posOffset>
                </wp:positionV>
                <wp:extent cx="5664200" cy="1546225"/>
                <wp:effectExtent l="19050" t="19050" r="12700" b="15875"/>
                <wp:wrapNone/>
                <wp:docPr id="21" name="矩形 21"/>
                <wp:cNvGraphicFramePr/>
                <a:graphic xmlns:a="http://schemas.openxmlformats.org/drawingml/2006/main">
                  <a:graphicData uri="http://schemas.microsoft.com/office/word/2010/wordprocessingShape">
                    <wps:wsp>
                      <wps:cNvSpPr/>
                      <wps:spPr>
                        <a:xfrm>
                          <a:off x="0" y="0"/>
                          <a:ext cx="5664200" cy="154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A3ED2" id="矩形 21" o:spid="_x0000_s1026" style="position:absolute;left:0;text-align:left;margin-left:-4pt;margin-top:335.5pt;width:446pt;height:121.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" filled="f" strokecolor="red" strokeweight="2.25pt"/>
            </w:pict>
          </mc:Fallback>
        </mc:AlternateContent>
      </w:r>
      <w:ins w:id="0" w:author="996588861@qq.com" w:date="2022-04-21T00:40:00Z">
        <w:r w:rsidR="00A34A80">
          <w:rPr>
            <w:rFonts w:cs="Times New Roman"/>
            <w:noProof/>
          </w:rPr>
          <w:drawing>
            <wp:inline distT="0" distB="0" distL="0" distR="0" wp14:anchorId="42530A9C" wp14:editId="4CF95756">
              <wp:extent cx="5274310" cy="5559723"/>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5559723"/>
                      </a:xfrm>
                      <a:prstGeom prst="rect">
                        <a:avLst/>
                      </a:prstGeom>
                      <a:noFill/>
                      <a:ln>
                        <a:noFill/>
                      </a:ln>
                    </pic:spPr>
                  </pic:pic>
                </a:graphicData>
              </a:graphic>
            </wp:inline>
          </w:drawing>
        </w:r>
      </w:ins>
    </w:p>
    <w:p w14:paraId="045C9F3E" w14:textId="235D0973" w:rsidR="00E56087" w:rsidRPr="00A34A80" w:rsidRDefault="00A34A80">
      <w:pPr>
        <w:rPr>
          <w:rFonts w:ascii="Times New Roman" w:hAnsi="Times New Roman" w:cs="Times New Roman"/>
          <w:sz w:val="18"/>
          <w:szCs w:val="18"/>
        </w:rPr>
      </w:pPr>
      <w:r w:rsidRPr="00A34A80">
        <w:rPr>
          <w:rFonts w:ascii="Times New Roman" w:hAnsi="Times New Roman" w:cs="Times New Roman"/>
          <w:sz w:val="18"/>
          <w:szCs w:val="18"/>
        </w:rPr>
        <w:t xml:space="preserve">Fig. </w:t>
      </w:r>
      <w:r w:rsidR="00D63605">
        <w:rPr>
          <w:rFonts w:ascii="Times New Roman" w:hAnsi="Times New Roman" w:cs="Times New Roman"/>
          <w:sz w:val="18"/>
          <w:szCs w:val="18"/>
        </w:rPr>
        <w:t>2</w:t>
      </w:r>
      <w:r w:rsidRPr="00A34A80">
        <w:rPr>
          <w:rFonts w:ascii="Times New Roman" w:hAnsi="Times New Roman" w:cs="Times New Roman"/>
          <w:sz w:val="18"/>
          <w:szCs w:val="18"/>
        </w:rPr>
        <w:t xml:space="preserve"> MODIS LSTs on March 5 (a), March 14 (b) and March 23, 2020 (c). LST images simulated by scheme 6 on March 5 (d), March 14 (e) and March 23 (f) fitted by Ln, March 5 (g), March 14 (h) and March 23 (I) fitted by Net, and on March 5 (j), March 14 (k) and March 23 (l) fitted by Rf. The pixels in the MODIS images (a, b, c) are obtained by masking according to MODIS QA products, and the unit of LST is degrees Celsius (K).</w:t>
      </w:r>
    </w:p>
    <w:p w14:paraId="6A1126CD" w14:textId="0E4AF011" w:rsidR="00A34A80" w:rsidRDefault="00A34A80">
      <w:pPr>
        <w:rPr>
          <w:rFonts w:ascii="Times New Roman" w:hAnsi="Times New Roman" w:cs="Times New Roman"/>
          <w:sz w:val="24"/>
          <w:szCs w:val="24"/>
        </w:rPr>
      </w:pPr>
    </w:p>
    <w:p w14:paraId="252C7137" w14:textId="4E896CFC" w:rsidR="00601EB2" w:rsidRPr="000247D6" w:rsidRDefault="00601EB2" w:rsidP="00601EB2">
      <w:pPr>
        <w:pStyle w:val="a7"/>
        <w:jc w:val="left"/>
        <w:rPr>
          <w:rFonts w:eastAsiaTheme="minorEastAsia" w:cs="Times New Roman"/>
          <w:sz w:val="24"/>
        </w:rPr>
      </w:pPr>
      <w:r>
        <w:rPr>
          <w:rFonts w:eastAsiaTheme="minorEastAsia" w:cs="Times New Roman"/>
          <w:noProof/>
          <w:sz w:val="24"/>
        </w:rPr>
        <w:lastRenderedPageBreak/>
        <mc:AlternateContent>
          <mc:Choice Requires="wps">
            <w:drawing>
              <wp:anchor distT="0" distB="0" distL="114300" distR="114300" simplePos="0" relativeHeight="251664384" behindDoc="0" locked="0" layoutInCell="1" allowOverlap="1" wp14:anchorId="731A0A8C" wp14:editId="327CDBFE">
                <wp:simplePos x="0" y="0"/>
                <wp:positionH relativeFrom="column">
                  <wp:posOffset>4622589</wp:posOffset>
                </wp:positionH>
                <wp:positionV relativeFrom="paragraph">
                  <wp:posOffset>4089400</wp:posOffset>
                </wp:positionV>
                <wp:extent cx="880533" cy="431800"/>
                <wp:effectExtent l="0" t="0" r="15240" b="25400"/>
                <wp:wrapNone/>
                <wp:docPr id="7" name="椭圆 7"/>
                <wp:cNvGraphicFramePr/>
                <a:graphic xmlns:a="http://schemas.openxmlformats.org/drawingml/2006/main">
                  <a:graphicData uri="http://schemas.microsoft.com/office/word/2010/wordprocessingShape">
                    <wps:wsp>
                      <wps:cNvSpPr/>
                      <wps:spPr>
                        <a:xfrm>
                          <a:off x="0" y="0"/>
                          <a:ext cx="880533" cy="4318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8C0DF9" id="椭圆 7" o:spid="_x0000_s1026" style="position:absolute;left:0;text-align:left;margin-left:364pt;margin-top:322pt;width:69.35pt;height:3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" filled="f" strokecolor="red" strokeweight="1.5pt">
                <v:stroke joinstyle="miter"/>
              </v:oval>
            </w:pict>
          </mc:Fallback>
        </mc:AlternateContent>
      </w:r>
      <w:r>
        <w:rPr>
          <w:rFonts w:eastAsiaTheme="minorEastAsia" w:cs="Times New Roman"/>
          <w:noProof/>
          <w:sz w:val="24"/>
        </w:rPr>
        <mc:AlternateContent>
          <mc:Choice Requires="wps">
            <w:drawing>
              <wp:anchor distT="0" distB="0" distL="114300" distR="114300" simplePos="0" relativeHeight="251662336" behindDoc="0" locked="0" layoutInCell="1" allowOverlap="1" wp14:anchorId="3520C42D" wp14:editId="0200328B">
                <wp:simplePos x="0" y="0"/>
                <wp:positionH relativeFrom="column">
                  <wp:posOffset>2751667</wp:posOffset>
                </wp:positionH>
                <wp:positionV relativeFrom="paragraph">
                  <wp:posOffset>4089400</wp:posOffset>
                </wp:positionV>
                <wp:extent cx="880533" cy="431800"/>
                <wp:effectExtent l="0" t="0" r="15240" b="25400"/>
                <wp:wrapNone/>
                <wp:docPr id="6" name="椭圆 6"/>
                <wp:cNvGraphicFramePr/>
                <a:graphic xmlns:a="http://schemas.openxmlformats.org/drawingml/2006/main">
                  <a:graphicData uri="http://schemas.microsoft.com/office/word/2010/wordprocessingShape">
                    <wps:wsp>
                      <wps:cNvSpPr/>
                      <wps:spPr>
                        <a:xfrm>
                          <a:off x="0" y="0"/>
                          <a:ext cx="880533" cy="4318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AEA831" id="椭圆 6" o:spid="_x0000_s1026" style="position:absolute;left:0;text-align:left;margin-left:216.65pt;margin-top:322pt;width:69.35pt;height:3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" filled="f" strokecolor="red" strokeweight="1.5pt">
                <v:stroke joinstyle="miter"/>
              </v:oval>
            </w:pict>
          </mc:Fallback>
        </mc:AlternateContent>
      </w:r>
      <w:r>
        <w:rPr>
          <w:rFonts w:eastAsiaTheme="minorEastAsia" w:cs="Times New Roman"/>
          <w:noProof/>
          <w:sz w:val="24"/>
        </w:rPr>
        <mc:AlternateContent>
          <mc:Choice Requires="wps">
            <w:drawing>
              <wp:anchor distT="0" distB="0" distL="114300" distR="114300" simplePos="0" relativeHeight="251660288" behindDoc="0" locked="0" layoutInCell="1" allowOverlap="1" wp14:anchorId="11ED7F0E" wp14:editId="6AF72D4C">
                <wp:simplePos x="0" y="0"/>
                <wp:positionH relativeFrom="column">
                  <wp:posOffset>863600</wp:posOffset>
                </wp:positionH>
                <wp:positionV relativeFrom="paragraph">
                  <wp:posOffset>4038600</wp:posOffset>
                </wp:positionV>
                <wp:extent cx="880533" cy="431800"/>
                <wp:effectExtent l="0" t="0" r="15240" b="25400"/>
                <wp:wrapNone/>
                <wp:docPr id="5" name="椭圆 5"/>
                <wp:cNvGraphicFramePr/>
                <a:graphic xmlns:a="http://schemas.openxmlformats.org/drawingml/2006/main">
                  <a:graphicData uri="http://schemas.microsoft.com/office/word/2010/wordprocessingShape">
                    <wps:wsp>
                      <wps:cNvSpPr/>
                      <wps:spPr>
                        <a:xfrm>
                          <a:off x="0" y="0"/>
                          <a:ext cx="880533" cy="4318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2AAE20" id="椭圆 5" o:spid="_x0000_s1026" style="position:absolute;left:0;text-align:left;margin-left:68pt;margin-top:318pt;width:69.35pt;height:3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" filled="f" strokecolor="red" strokeweight="1.5pt">
                <v:stroke joinstyle="miter"/>
              </v:oval>
            </w:pict>
          </mc:Fallback>
        </mc:AlternateContent>
      </w:r>
      <w:r>
        <w:rPr>
          <w:rFonts w:eastAsiaTheme="minorEastAsia" w:cs="Times New Roman"/>
          <w:noProof/>
          <w:sz w:val="24"/>
        </w:rPr>
        <w:drawing>
          <wp:inline distT="0" distB="0" distL="0" distR="0" wp14:anchorId="5CB4B5F5" wp14:editId="1BB5651A">
            <wp:extent cx="5749925" cy="46069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9925" cy="4606925"/>
                    </a:xfrm>
                    <a:prstGeom prst="rect">
                      <a:avLst/>
                    </a:prstGeom>
                    <a:noFill/>
                    <a:ln>
                      <a:noFill/>
                    </a:ln>
                  </pic:spPr>
                </pic:pic>
              </a:graphicData>
            </a:graphic>
          </wp:inline>
        </w:drawing>
      </w:r>
    </w:p>
    <w:p w14:paraId="35000460" w14:textId="3C4E9CCF" w:rsidR="00601EB2" w:rsidRPr="009E2D99" w:rsidRDefault="00601EB2" w:rsidP="00601EB2">
      <w:pPr>
        <w:pStyle w:val="a7"/>
        <w:jc w:val="both"/>
        <w:rPr>
          <w:rFonts w:cs="Times New Roman"/>
        </w:rPr>
      </w:pPr>
      <w:r w:rsidRPr="009E2D99">
        <w:rPr>
          <w:rFonts w:cs="Times New Roman"/>
        </w:rPr>
        <w:t xml:space="preserve">Fig. </w:t>
      </w:r>
      <w:r w:rsidR="00D63605">
        <w:rPr>
          <w:rFonts w:cs="Times New Roman"/>
        </w:rPr>
        <w:t>3</w:t>
      </w:r>
      <w:r w:rsidRPr="009E2D99">
        <w:rPr>
          <w:rFonts w:cs="Times New Roman"/>
        </w:rPr>
        <w:t xml:space="preserve"> RMSE and Cor between the MODIS and machine learning LSTs obtained through Ln, Net, and Rf fitting on March 5, 2020 (a, d, g, respectively), March 14, 2020 (b, e, h), and March 23, 2020 (c, f, i).</w:t>
      </w:r>
    </w:p>
    <w:p w14:paraId="2C3408B5" w14:textId="4B5BDD94" w:rsidR="00601EB2" w:rsidRDefault="00601EB2">
      <w:pPr>
        <w:rPr>
          <w:rFonts w:ascii="Times New Roman" w:hAnsi="Times New Roman" w:cs="Times New Roman"/>
          <w:sz w:val="24"/>
          <w:szCs w:val="24"/>
        </w:rPr>
      </w:pPr>
    </w:p>
    <w:p w14:paraId="5E6EBFBF" w14:textId="59BEE2AB" w:rsidR="00734BC0" w:rsidRDefault="00734BC0">
      <w:pPr>
        <w:rPr>
          <w:rFonts w:ascii="Times New Roman" w:hAnsi="Times New Roman" w:cs="Times New Roman"/>
          <w:sz w:val="24"/>
          <w:szCs w:val="24"/>
        </w:rPr>
      </w:pPr>
    </w:p>
    <w:p w14:paraId="0B0AA3A0" w14:textId="77777777" w:rsidR="00734BC0" w:rsidRPr="00601EB2" w:rsidRDefault="00734BC0">
      <w:pPr>
        <w:rPr>
          <w:rFonts w:ascii="Times New Roman" w:hAnsi="Times New Roman" w:cs="Times New Roman" w:hint="eastAsia"/>
          <w:sz w:val="24"/>
          <w:szCs w:val="24"/>
        </w:rPr>
      </w:pPr>
    </w:p>
    <w:p w14:paraId="20F83F2A" w14:textId="14946443" w:rsidR="00554933" w:rsidRPr="00B04F05" w:rsidRDefault="00554933" w:rsidP="00554933">
      <w:pPr>
        <w:spacing w:line="360" w:lineRule="auto"/>
        <w:rPr>
          <w:rFonts w:ascii="Times New Roman" w:hAnsi="Times New Roman" w:cs="Times New Roman"/>
          <w:b/>
          <w:bCs/>
          <w:sz w:val="24"/>
          <w:szCs w:val="24"/>
        </w:rPr>
      </w:pPr>
      <w:r w:rsidRPr="00B04F05">
        <w:rPr>
          <w:rFonts w:ascii="Times New Roman" w:hAnsi="Times New Roman" w:cs="Times New Roman" w:hint="eastAsia"/>
          <w:b/>
          <w:bCs/>
          <w:sz w:val="24"/>
          <w:szCs w:val="24"/>
        </w:rPr>
        <w:t>1</w:t>
      </w:r>
      <w:r w:rsidRPr="00B04F05">
        <w:rPr>
          <w:rFonts w:ascii="Times New Roman" w:hAnsi="Times New Roman" w:cs="Times New Roman"/>
          <w:b/>
          <w:bCs/>
          <w:sz w:val="24"/>
          <w:szCs w:val="24"/>
        </w:rPr>
        <w:t>.</w:t>
      </w:r>
      <w:r>
        <w:rPr>
          <w:rFonts w:ascii="Times New Roman" w:hAnsi="Times New Roman" w:cs="Times New Roman"/>
          <w:b/>
          <w:bCs/>
          <w:sz w:val="24"/>
          <w:szCs w:val="24"/>
        </w:rPr>
        <w:t>2</w:t>
      </w:r>
      <w:r>
        <w:rPr>
          <w:rFonts w:ascii="Times New Roman" w:hAnsi="Times New Roman" w:cs="Times New Roman"/>
          <w:b/>
          <w:bCs/>
          <w:sz w:val="24"/>
          <w:szCs w:val="24"/>
        </w:rPr>
        <w:t xml:space="preserve"> </w:t>
      </w:r>
      <w:r w:rsidRPr="00554933">
        <w:rPr>
          <w:rFonts w:ascii="Times New Roman" w:hAnsi="Times New Roman" w:cs="Times New Roman"/>
          <w:b/>
          <w:bCs/>
          <w:sz w:val="24"/>
          <w:szCs w:val="24"/>
        </w:rPr>
        <w:t>Correlation analysis</w:t>
      </w:r>
    </w:p>
    <w:p w14:paraId="3E795394" w14:textId="4F8818BA" w:rsidR="00A34A80" w:rsidRPr="00554933" w:rsidRDefault="00A34A80">
      <w:pPr>
        <w:rPr>
          <w:rFonts w:ascii="Times New Roman" w:hAnsi="Times New Roman" w:cs="Times New Roman"/>
          <w:sz w:val="24"/>
          <w:szCs w:val="24"/>
        </w:rPr>
      </w:pPr>
    </w:p>
    <w:p w14:paraId="0D6B8C2C" w14:textId="2250B586" w:rsidR="00575C55" w:rsidRDefault="00575C55" w:rsidP="009B579F">
      <w:pPr>
        <w:spacing w:line="360" w:lineRule="auto"/>
        <w:ind w:firstLineChars="177" w:firstLine="425"/>
        <w:rPr>
          <w:rFonts w:ascii="Times New Roman" w:hAnsi="Times New Roman" w:cs="Times New Roman"/>
          <w:sz w:val="24"/>
          <w:szCs w:val="24"/>
        </w:rPr>
      </w:pPr>
      <w:r w:rsidRPr="00575C55">
        <w:rPr>
          <w:rFonts w:ascii="Times New Roman" w:hAnsi="Times New Roman" w:cs="Times New Roman"/>
          <w:sz w:val="24"/>
          <w:szCs w:val="24"/>
        </w:rPr>
        <w:t xml:space="preserve">Correlation heat maps (Fig. </w:t>
      </w:r>
      <w:r w:rsidR="0035125E">
        <w:rPr>
          <w:rFonts w:ascii="Times New Roman" w:hAnsi="Times New Roman" w:cs="Times New Roman"/>
          <w:sz w:val="24"/>
          <w:szCs w:val="24"/>
        </w:rPr>
        <w:t>4</w:t>
      </w:r>
      <w:r w:rsidRPr="00575C55">
        <w:rPr>
          <w:rFonts w:ascii="Times New Roman" w:hAnsi="Times New Roman" w:cs="Times New Roman"/>
          <w:sz w:val="24"/>
          <w:szCs w:val="24"/>
        </w:rPr>
        <w:t xml:space="preserve"> g, h, i) </w:t>
      </w:r>
      <w:r>
        <w:rPr>
          <w:rFonts w:ascii="Times New Roman" w:hAnsi="Times New Roman" w:cs="Times New Roman"/>
          <w:sz w:val="24"/>
          <w:szCs w:val="24"/>
        </w:rPr>
        <w:t xml:space="preserve">show </w:t>
      </w:r>
      <w:r w:rsidRPr="00575C55">
        <w:rPr>
          <w:rFonts w:ascii="Times New Roman" w:hAnsi="Times New Roman" w:cs="Times New Roman"/>
          <w:sz w:val="24"/>
          <w:szCs w:val="24"/>
        </w:rPr>
        <w:t xml:space="preserve">that </w:t>
      </w:r>
      <w:r w:rsidR="002B70FD">
        <w:rPr>
          <w:rFonts w:ascii="Times New Roman" w:hAnsi="Times New Roman" w:cs="Times New Roman"/>
          <w:sz w:val="24"/>
          <w:szCs w:val="24"/>
        </w:rPr>
        <w:t>Cor</w:t>
      </w:r>
      <w:r w:rsidRPr="00575C55">
        <w:rPr>
          <w:rFonts w:ascii="Times New Roman" w:hAnsi="Times New Roman" w:cs="Times New Roman"/>
          <w:sz w:val="24"/>
          <w:szCs w:val="24"/>
        </w:rPr>
        <w:t xml:space="preserve"> after optimization is always greater than that before optimization.</w:t>
      </w:r>
      <w:r w:rsidRPr="00575C55">
        <w:t xml:space="preserve"> </w:t>
      </w:r>
      <w:r w:rsidRPr="00575C55">
        <w:rPr>
          <w:rFonts w:ascii="Times New Roman" w:hAnsi="Times New Roman" w:cs="Times New Roman"/>
          <w:sz w:val="24"/>
          <w:szCs w:val="24"/>
        </w:rPr>
        <w:t>The overall correlation coefficient between the LST images constructed from the RS-WRF coupled model and the MODIS LST images exceeds 0.9.</w:t>
      </w:r>
    </w:p>
    <w:p w14:paraId="5716980E" w14:textId="071508B4" w:rsidR="00575C55" w:rsidRDefault="00575C55" w:rsidP="009B579F">
      <w:pPr>
        <w:spacing w:line="360" w:lineRule="auto"/>
        <w:ind w:firstLineChars="177" w:firstLine="425"/>
        <w:rPr>
          <w:rFonts w:ascii="Times New Roman" w:hAnsi="Times New Roman" w:cs="Times New Roman" w:hint="eastAsia"/>
          <w:sz w:val="24"/>
          <w:szCs w:val="24"/>
        </w:rPr>
      </w:pPr>
    </w:p>
    <w:p w14:paraId="4F1A3EEE" w14:textId="24CE4299" w:rsidR="009B579F" w:rsidRPr="000247D6" w:rsidRDefault="00734BC0" w:rsidP="009B579F">
      <w:pPr>
        <w:pStyle w:val="a7"/>
        <w:rPr>
          <w:rFonts w:eastAsiaTheme="minorEastAsia"/>
        </w:rPr>
      </w:pPr>
      <w:r>
        <w:rPr>
          <w:rFonts w:eastAsiaTheme="minorEastAsia" w:cs="Times New Roman"/>
          <w:noProof/>
          <w:sz w:val="24"/>
        </w:rPr>
        <w:lastRenderedPageBreak/>
        <mc:AlternateContent>
          <mc:Choice Requires="wps">
            <w:drawing>
              <wp:anchor distT="0" distB="0" distL="114300" distR="114300" simplePos="0" relativeHeight="251670528" behindDoc="0" locked="0" layoutInCell="1" allowOverlap="1" wp14:anchorId="5B50AF37" wp14:editId="31047438">
                <wp:simplePos x="0" y="0"/>
                <wp:positionH relativeFrom="column">
                  <wp:posOffset>4042277</wp:posOffset>
                </wp:positionH>
                <wp:positionV relativeFrom="paragraph">
                  <wp:posOffset>3673475</wp:posOffset>
                </wp:positionV>
                <wp:extent cx="401053" cy="186266"/>
                <wp:effectExtent l="0" t="0" r="18415" b="23495"/>
                <wp:wrapNone/>
                <wp:docPr id="10" name="椭圆 10"/>
                <wp:cNvGraphicFramePr/>
                <a:graphic xmlns:a="http://schemas.openxmlformats.org/drawingml/2006/main">
                  <a:graphicData uri="http://schemas.microsoft.com/office/word/2010/wordprocessingShape">
                    <wps:wsp>
                      <wps:cNvSpPr/>
                      <wps:spPr>
                        <a:xfrm>
                          <a:off x="0" y="0"/>
                          <a:ext cx="401053" cy="1862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4C227" id="椭圆 10" o:spid="_x0000_s1026" style="position:absolute;left:0;text-align:left;margin-left:318.3pt;margin-top:289.25pt;width:31.6pt;height:1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" filled="f" strokecolor="red" strokeweight="1.5pt">
                <v:stroke joinstyle="miter"/>
              </v:oval>
            </w:pict>
          </mc:Fallback>
        </mc:AlternateContent>
      </w:r>
      <w:r>
        <w:rPr>
          <w:rFonts w:eastAsiaTheme="minorEastAsia" w:cs="Times New Roman"/>
          <w:noProof/>
          <w:sz w:val="24"/>
        </w:rPr>
        <mc:AlternateContent>
          <mc:Choice Requires="wps">
            <w:drawing>
              <wp:anchor distT="0" distB="0" distL="114300" distR="114300" simplePos="0" relativeHeight="251668480" behindDoc="0" locked="0" layoutInCell="1" allowOverlap="1" wp14:anchorId="3D1E4477" wp14:editId="1C8CA66C">
                <wp:simplePos x="0" y="0"/>
                <wp:positionH relativeFrom="column">
                  <wp:posOffset>2165116</wp:posOffset>
                </wp:positionH>
                <wp:positionV relativeFrom="paragraph">
                  <wp:posOffset>3673475</wp:posOffset>
                </wp:positionV>
                <wp:extent cx="401053" cy="186266"/>
                <wp:effectExtent l="0" t="0" r="18415" b="23495"/>
                <wp:wrapNone/>
                <wp:docPr id="9" name="椭圆 9"/>
                <wp:cNvGraphicFramePr/>
                <a:graphic xmlns:a="http://schemas.openxmlformats.org/drawingml/2006/main">
                  <a:graphicData uri="http://schemas.microsoft.com/office/word/2010/wordprocessingShape">
                    <wps:wsp>
                      <wps:cNvSpPr/>
                      <wps:spPr>
                        <a:xfrm>
                          <a:off x="0" y="0"/>
                          <a:ext cx="401053" cy="1862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B663E" id="椭圆 9" o:spid="_x0000_s1026" style="position:absolute;left:0;text-align:left;margin-left:170.5pt;margin-top:289.25pt;width:31.6pt;height:1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" filled="f" strokecolor="red" strokeweight="1.5pt">
                <v:stroke joinstyle="miter"/>
              </v:oval>
            </w:pict>
          </mc:Fallback>
        </mc:AlternateContent>
      </w:r>
      <w:r>
        <w:rPr>
          <w:rFonts w:eastAsiaTheme="minorEastAsia" w:cs="Times New Roman"/>
          <w:noProof/>
          <w:sz w:val="24"/>
        </w:rPr>
        <mc:AlternateContent>
          <mc:Choice Requires="wps">
            <w:drawing>
              <wp:anchor distT="0" distB="0" distL="114300" distR="114300" simplePos="0" relativeHeight="251666432" behindDoc="0" locked="0" layoutInCell="1" allowOverlap="1" wp14:anchorId="2A00C780" wp14:editId="0C9353E3">
                <wp:simplePos x="0" y="0"/>
                <wp:positionH relativeFrom="column">
                  <wp:posOffset>252095</wp:posOffset>
                </wp:positionH>
                <wp:positionV relativeFrom="paragraph">
                  <wp:posOffset>3673542</wp:posOffset>
                </wp:positionV>
                <wp:extent cx="401053" cy="186266"/>
                <wp:effectExtent l="0" t="0" r="18415" b="23495"/>
                <wp:wrapNone/>
                <wp:docPr id="8" name="椭圆 8"/>
                <wp:cNvGraphicFramePr/>
                <a:graphic xmlns:a="http://schemas.openxmlformats.org/drawingml/2006/main">
                  <a:graphicData uri="http://schemas.microsoft.com/office/word/2010/wordprocessingShape">
                    <wps:wsp>
                      <wps:cNvSpPr/>
                      <wps:spPr>
                        <a:xfrm>
                          <a:off x="0" y="0"/>
                          <a:ext cx="401053" cy="1862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CBDB1" id="椭圆 8" o:spid="_x0000_s1026" style="position:absolute;left:0;text-align:left;margin-left:19.85pt;margin-top:289.25pt;width:31.6pt;height:1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" filled="f" strokecolor="red" strokeweight="1.5pt">
                <v:stroke joinstyle="miter"/>
              </v:oval>
            </w:pict>
          </mc:Fallback>
        </mc:AlternateContent>
      </w:r>
      <w:r w:rsidR="009B579F">
        <w:rPr>
          <w:rFonts w:eastAsiaTheme="minorEastAsia"/>
          <w:noProof/>
        </w:rPr>
        <w:drawing>
          <wp:inline distT="0" distB="0" distL="0" distR="0" wp14:anchorId="6C9CDE8C" wp14:editId="59129718">
            <wp:extent cx="5749925" cy="4038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9925" cy="4038600"/>
                    </a:xfrm>
                    <a:prstGeom prst="rect">
                      <a:avLst/>
                    </a:prstGeom>
                    <a:noFill/>
                    <a:ln>
                      <a:noFill/>
                    </a:ln>
                  </pic:spPr>
                </pic:pic>
              </a:graphicData>
            </a:graphic>
          </wp:inline>
        </w:drawing>
      </w:r>
    </w:p>
    <w:p w14:paraId="3CED09C7" w14:textId="495835EA" w:rsidR="009B579F" w:rsidRPr="009E2D99" w:rsidRDefault="009B579F" w:rsidP="009B579F">
      <w:pPr>
        <w:pStyle w:val="a7"/>
        <w:jc w:val="both"/>
        <w:rPr>
          <w:rFonts w:cs="Times New Roman"/>
          <w:color w:val="000000" w:themeColor="text1"/>
        </w:rPr>
      </w:pPr>
      <w:r w:rsidRPr="009E2D99">
        <w:rPr>
          <w:rFonts w:cs="Times New Roman"/>
          <w:color w:val="000000" w:themeColor="text1"/>
        </w:rPr>
        <w:t xml:space="preserve">Fig. </w:t>
      </w:r>
      <w:r w:rsidR="0035125E">
        <w:rPr>
          <w:rFonts w:cs="Times New Roman"/>
          <w:color w:val="000000" w:themeColor="text1"/>
        </w:rPr>
        <w:t>4</w:t>
      </w:r>
      <w:r w:rsidRPr="009E2D99">
        <w:rPr>
          <w:rFonts w:cs="Times New Roman"/>
          <w:color w:val="000000" w:themeColor="text1"/>
        </w:rPr>
        <w:t xml:space="preserve"> LST images before optimization (a, b, c) and </w:t>
      </w:r>
      <w:r w:rsidRPr="009E2D99">
        <w:rPr>
          <w:rFonts w:cs="Times New Roman" w:hint="eastAsia"/>
          <w:color w:val="000000" w:themeColor="text1"/>
        </w:rPr>
        <w:t>aft</w:t>
      </w:r>
      <w:r w:rsidRPr="009E2D99">
        <w:rPr>
          <w:rFonts w:cs="Times New Roman"/>
          <w:color w:val="000000" w:themeColor="text1"/>
        </w:rPr>
        <w:t>er optimization (d, e, f) on March 5, 14, and 23, 2020, respectively, and correlation heat maps of the LST before and after optimization (g, h, i)</w:t>
      </w:r>
    </w:p>
    <w:p w14:paraId="1B19CEA3" w14:textId="59CC2E85" w:rsidR="00270451" w:rsidRPr="00B04F05" w:rsidRDefault="00270451" w:rsidP="00270451">
      <w:pPr>
        <w:spacing w:line="360" w:lineRule="auto"/>
        <w:rPr>
          <w:rFonts w:ascii="Times New Roman" w:hAnsi="Times New Roman" w:cs="Times New Roman"/>
          <w:b/>
          <w:bCs/>
          <w:sz w:val="24"/>
          <w:szCs w:val="24"/>
        </w:rPr>
      </w:pPr>
      <w:r w:rsidRPr="00B04F05">
        <w:rPr>
          <w:rFonts w:ascii="Times New Roman" w:hAnsi="Times New Roman" w:cs="Times New Roman" w:hint="eastAsia"/>
          <w:b/>
          <w:bCs/>
          <w:sz w:val="24"/>
          <w:szCs w:val="24"/>
        </w:rPr>
        <w:t>1</w:t>
      </w:r>
      <w:r w:rsidRPr="00B04F05">
        <w:rPr>
          <w:rFonts w:ascii="Times New Roman" w:hAnsi="Times New Roman" w:cs="Times New Roman"/>
          <w:b/>
          <w:bCs/>
          <w:sz w:val="24"/>
          <w:szCs w:val="24"/>
        </w:rPr>
        <w:t>.</w:t>
      </w:r>
      <w:r w:rsidR="00B911FA">
        <w:rPr>
          <w:rFonts w:ascii="Times New Roman" w:hAnsi="Times New Roman" w:cs="Times New Roman"/>
          <w:b/>
          <w:bCs/>
          <w:sz w:val="24"/>
          <w:szCs w:val="24"/>
        </w:rPr>
        <w:t>3</w:t>
      </w:r>
      <w:r>
        <w:rPr>
          <w:rFonts w:ascii="Times New Roman" w:hAnsi="Times New Roman" w:cs="Times New Roman"/>
          <w:b/>
          <w:bCs/>
          <w:sz w:val="24"/>
          <w:szCs w:val="24"/>
        </w:rPr>
        <w:t xml:space="preserve"> </w:t>
      </w:r>
      <w:r w:rsidRPr="00270451">
        <w:rPr>
          <w:rFonts w:ascii="Times New Roman" w:hAnsi="Times New Roman" w:cs="Times New Roman"/>
          <w:b/>
          <w:bCs/>
          <w:sz w:val="24"/>
          <w:szCs w:val="24"/>
        </w:rPr>
        <w:t>Root Mean Square Error Analysis</w:t>
      </w:r>
    </w:p>
    <w:p w14:paraId="6B4B6D5B" w14:textId="31675469" w:rsidR="00270451" w:rsidRDefault="006C281D" w:rsidP="006C281D">
      <w:pPr>
        <w:spacing w:line="360" w:lineRule="auto"/>
        <w:ind w:firstLineChars="177" w:firstLine="425"/>
        <w:rPr>
          <w:rFonts w:ascii="Times New Roman" w:hAnsi="Times New Roman" w:cs="Times New Roman"/>
          <w:sz w:val="24"/>
          <w:szCs w:val="24"/>
        </w:rPr>
      </w:pPr>
      <w:r w:rsidRPr="006C281D">
        <w:rPr>
          <w:rFonts w:ascii="Times New Roman" w:hAnsi="Times New Roman" w:cs="Times New Roman"/>
          <w:sz w:val="24"/>
          <w:szCs w:val="24"/>
        </w:rPr>
        <w:t xml:space="preserve">Fig. </w:t>
      </w:r>
      <w:r>
        <w:rPr>
          <w:rFonts w:ascii="Times New Roman" w:hAnsi="Times New Roman" w:cs="Times New Roman"/>
          <w:sz w:val="24"/>
          <w:szCs w:val="24"/>
        </w:rPr>
        <w:t>5</w:t>
      </w:r>
      <w:r w:rsidRPr="006C281D">
        <w:rPr>
          <w:rFonts w:ascii="Times New Roman" w:hAnsi="Times New Roman" w:cs="Times New Roman"/>
          <w:sz w:val="24"/>
          <w:szCs w:val="24"/>
        </w:rPr>
        <w:t xml:space="preserve"> a shows the overall decrease in the RMSE after optimization</w:t>
      </w:r>
      <w:r>
        <w:rPr>
          <w:rFonts w:ascii="Times New Roman" w:hAnsi="Times New Roman" w:cs="Times New Roman"/>
          <w:sz w:val="24"/>
          <w:szCs w:val="24"/>
        </w:rPr>
        <w:t xml:space="preserve">. </w:t>
      </w:r>
      <w:r w:rsidR="00734BC0" w:rsidRPr="00734BC0">
        <w:rPr>
          <w:rFonts w:ascii="Times New Roman" w:hAnsi="Times New Roman" w:cs="Times New Roman"/>
          <w:sz w:val="24"/>
          <w:szCs w:val="24"/>
        </w:rPr>
        <w:t>The overall RMSE between the LST images constructed from the RS-WRF coupled model and the MODIS LST images is approximately 1.</w:t>
      </w:r>
      <w:r w:rsidR="00132D69">
        <w:rPr>
          <w:rFonts w:ascii="Times New Roman" w:hAnsi="Times New Roman" w:cs="Times New Roman"/>
          <w:sz w:val="24"/>
          <w:szCs w:val="24"/>
        </w:rPr>
        <w:t>2</w:t>
      </w:r>
      <w:r w:rsidR="00734BC0" w:rsidRPr="00734BC0">
        <w:rPr>
          <w:rFonts w:ascii="Times New Roman" w:hAnsi="Times New Roman" w:cs="Times New Roman"/>
          <w:sz w:val="24"/>
          <w:szCs w:val="24"/>
        </w:rPr>
        <w:t xml:space="preserve"> K, and the correlation exceeds 0.9. Hence, when the MODIS images are contaminated by little clouds, the LST can be well constructed.</w:t>
      </w:r>
    </w:p>
    <w:p w14:paraId="3F2268A1" w14:textId="7F880E7C" w:rsidR="00270451" w:rsidRPr="000247D6" w:rsidRDefault="00CB6A1B" w:rsidP="00270451">
      <w:pPr>
        <w:pStyle w:val="a7"/>
        <w:jc w:val="left"/>
        <w:rPr>
          <w:rFonts w:eastAsiaTheme="minorEastAsia" w:cs="Times New Roman"/>
        </w:rPr>
      </w:pPr>
      <w:r>
        <w:rPr>
          <w:rFonts w:eastAsiaTheme="minorEastAsia" w:cs="Times New Roman"/>
          <w:noProof/>
        </w:rPr>
        <mc:AlternateContent>
          <mc:Choice Requires="wps">
            <w:drawing>
              <wp:anchor distT="0" distB="0" distL="114300" distR="114300" simplePos="0" relativeHeight="251675648" behindDoc="0" locked="0" layoutInCell="1" allowOverlap="1" wp14:anchorId="5348EC94" wp14:editId="1C7748AF">
                <wp:simplePos x="0" y="0"/>
                <wp:positionH relativeFrom="column">
                  <wp:posOffset>2252345</wp:posOffset>
                </wp:positionH>
                <wp:positionV relativeFrom="paragraph">
                  <wp:posOffset>365760</wp:posOffset>
                </wp:positionV>
                <wp:extent cx="312420" cy="556260"/>
                <wp:effectExtent l="0" t="0" r="68580" b="53340"/>
                <wp:wrapNone/>
                <wp:docPr id="13" name="直接箭头连接符 13"/>
                <wp:cNvGraphicFramePr/>
                <a:graphic xmlns:a="http://schemas.openxmlformats.org/drawingml/2006/main">
                  <a:graphicData uri="http://schemas.microsoft.com/office/word/2010/wordprocessingShape">
                    <wps:wsp>
                      <wps:cNvCnPr/>
                      <wps:spPr>
                        <a:xfrm>
                          <a:off x="0" y="0"/>
                          <a:ext cx="312420" cy="5562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2D34661" id="_x0000_t32" coordsize="21600,21600" o:spt="32" o:oned="t" path="m,l21600,21600e" filled="f">
                <v:path arrowok="t" fillok="f" o:connecttype="none"/>
                <o:lock v:ext="edit" shapetype="t"/>
              </v:shapetype>
              <v:shape id="直接箭头连接符 13" o:spid="_x0000_s1026" type="#_x0000_t32" style="position:absolute;left:0;text-align:left;margin-left:177.35pt;margin-top:28.8pt;width:24.6pt;height:43.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" strokecolor="#4472c4 [3204]" strokeweight="1.5pt">
                <v:stroke endarrow="block" joinstyle="miter"/>
              </v:shape>
            </w:pict>
          </mc:Fallback>
        </mc:AlternateContent>
      </w:r>
      <w:r>
        <w:rPr>
          <w:rFonts w:eastAsiaTheme="minorEastAsia" w:cs="Times New Roman"/>
          <w:noProof/>
        </w:rPr>
        <mc:AlternateContent>
          <mc:Choice Requires="wps">
            <w:drawing>
              <wp:anchor distT="0" distB="0" distL="114300" distR="114300" simplePos="0" relativeHeight="251673600" behindDoc="0" locked="0" layoutInCell="1" allowOverlap="1" wp14:anchorId="3650D50A" wp14:editId="35DD2836">
                <wp:simplePos x="0" y="0"/>
                <wp:positionH relativeFrom="column">
                  <wp:posOffset>1493520</wp:posOffset>
                </wp:positionH>
                <wp:positionV relativeFrom="paragraph">
                  <wp:posOffset>556260</wp:posOffset>
                </wp:positionV>
                <wp:extent cx="312420" cy="556260"/>
                <wp:effectExtent l="0" t="0" r="68580" b="53340"/>
                <wp:wrapNone/>
                <wp:docPr id="12" name="直接箭头连接符 12"/>
                <wp:cNvGraphicFramePr/>
                <a:graphic xmlns:a="http://schemas.openxmlformats.org/drawingml/2006/main">
                  <a:graphicData uri="http://schemas.microsoft.com/office/word/2010/wordprocessingShape">
                    <wps:wsp>
                      <wps:cNvCnPr/>
                      <wps:spPr>
                        <a:xfrm>
                          <a:off x="0" y="0"/>
                          <a:ext cx="312420" cy="5562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CF921C" id="直接箭头连接符 12" o:spid="_x0000_s1026" type="#_x0000_t32" style="position:absolute;left:0;text-align:left;margin-left:117.6pt;margin-top:43.8pt;width:24.6pt;height:43.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" strokecolor="#4472c4 [3204]" strokeweight="1.5pt">
                <v:stroke endarrow="block" joinstyle="miter"/>
              </v:shape>
            </w:pict>
          </mc:Fallback>
        </mc:AlternateContent>
      </w:r>
      <w:r>
        <w:rPr>
          <w:rFonts w:eastAsiaTheme="minorEastAsia" w:cs="Times New Roman"/>
          <w:noProof/>
        </w:rPr>
        <mc:AlternateContent>
          <mc:Choice Requires="wps">
            <w:drawing>
              <wp:anchor distT="0" distB="0" distL="114300" distR="114300" simplePos="0" relativeHeight="251671552" behindDoc="0" locked="0" layoutInCell="1" allowOverlap="1" wp14:anchorId="5D8CBDCE" wp14:editId="4924CA9B">
                <wp:simplePos x="0" y="0"/>
                <wp:positionH relativeFrom="column">
                  <wp:posOffset>746760</wp:posOffset>
                </wp:positionH>
                <wp:positionV relativeFrom="paragraph">
                  <wp:posOffset>495300</wp:posOffset>
                </wp:positionV>
                <wp:extent cx="312420" cy="556260"/>
                <wp:effectExtent l="0" t="0" r="68580" b="53340"/>
                <wp:wrapNone/>
                <wp:docPr id="11" name="直接箭头连接符 11"/>
                <wp:cNvGraphicFramePr/>
                <a:graphic xmlns:a="http://schemas.openxmlformats.org/drawingml/2006/main">
                  <a:graphicData uri="http://schemas.microsoft.com/office/word/2010/wordprocessingShape">
                    <wps:wsp>
                      <wps:cNvCnPr/>
                      <wps:spPr>
                        <a:xfrm>
                          <a:off x="0" y="0"/>
                          <a:ext cx="312420" cy="5562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AEBF817" id="直接箭头连接符 11" o:spid="_x0000_s1026" type="#_x0000_t32" style="position:absolute;left:0;text-align:left;margin-left:58.8pt;margin-top:39pt;width:24.6pt;height:43.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" strokecolor="#4472c4 [3204]" strokeweight="1.5pt">
                <v:stroke endarrow="block" joinstyle="miter"/>
              </v:shape>
            </w:pict>
          </mc:Fallback>
        </mc:AlternateContent>
      </w:r>
      <w:r w:rsidR="00270451">
        <w:rPr>
          <w:rFonts w:eastAsiaTheme="minorEastAsia" w:cs="Times New Roman"/>
          <w:noProof/>
        </w:rPr>
        <w:drawing>
          <wp:inline distT="0" distB="0" distL="0" distR="0" wp14:anchorId="0792099F" wp14:editId="32FF7ADA">
            <wp:extent cx="5311140" cy="2089888"/>
            <wp:effectExtent l="0" t="0" r="381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23509" cy="2094755"/>
                    </a:xfrm>
                    <a:prstGeom prst="rect">
                      <a:avLst/>
                    </a:prstGeom>
                    <a:noFill/>
                    <a:ln>
                      <a:noFill/>
                    </a:ln>
                  </pic:spPr>
                </pic:pic>
              </a:graphicData>
            </a:graphic>
          </wp:inline>
        </w:drawing>
      </w:r>
    </w:p>
    <w:p w14:paraId="2614D091" w14:textId="571EA7BD" w:rsidR="00270451" w:rsidRPr="009E2D99" w:rsidRDefault="00270451" w:rsidP="00270451">
      <w:pPr>
        <w:pStyle w:val="a7"/>
        <w:jc w:val="both"/>
        <w:rPr>
          <w:rFonts w:cs="Times New Roman"/>
        </w:rPr>
      </w:pPr>
      <w:r w:rsidRPr="009E2D99">
        <w:rPr>
          <w:rFonts w:cs="Times New Roman"/>
        </w:rPr>
        <w:t xml:space="preserve">Fig. </w:t>
      </w:r>
      <w:r w:rsidR="0035125E">
        <w:rPr>
          <w:rFonts w:cs="Times New Roman"/>
        </w:rPr>
        <w:t>5</w:t>
      </w:r>
      <w:r w:rsidRPr="009E2D99">
        <w:rPr>
          <w:rFonts w:cs="Times New Roman"/>
        </w:rPr>
        <w:t xml:space="preserve"> RMSE values (a) and rates of change (b) before and after LST optimization on March 5,</w:t>
      </w:r>
      <w:r w:rsidRPr="009E2D99">
        <w:rPr>
          <w:rFonts w:cs="Times New Roman" w:hint="eastAsia"/>
        </w:rPr>
        <w:t xml:space="preserve"> </w:t>
      </w:r>
      <w:r w:rsidRPr="009E2D99">
        <w:rPr>
          <w:rFonts w:cs="Times New Roman"/>
        </w:rPr>
        <w:t>14 and 23, 2020</w:t>
      </w:r>
      <w:r w:rsidRPr="009E2D99">
        <w:rPr>
          <w:rFonts w:cs="Times New Roman" w:hint="eastAsia"/>
        </w:rPr>
        <w:t>.</w:t>
      </w:r>
    </w:p>
    <w:p w14:paraId="3CC6C5DD" w14:textId="6711B057" w:rsidR="005B6F1F" w:rsidRPr="005B6F1F" w:rsidRDefault="00FF6A30" w:rsidP="005B6F1F">
      <w:pPr>
        <w:rPr>
          <w:rFonts w:ascii="Times New Roman" w:hAnsi="Times New Roman" w:cs="Times New Roman"/>
          <w:b/>
          <w:bCs/>
          <w:sz w:val="30"/>
          <w:szCs w:val="30"/>
        </w:rPr>
      </w:pPr>
      <w:r>
        <w:rPr>
          <w:rFonts w:ascii="Times New Roman" w:hAnsi="Times New Roman" w:cs="Times New Roman"/>
          <w:b/>
          <w:bCs/>
          <w:sz w:val="30"/>
          <w:szCs w:val="30"/>
        </w:rPr>
        <w:lastRenderedPageBreak/>
        <w:t>2</w:t>
      </w:r>
      <w:r w:rsidR="005B6F1F" w:rsidRPr="005B6F1F">
        <w:rPr>
          <w:rFonts w:ascii="Times New Roman" w:hAnsi="Times New Roman" w:cs="Times New Roman"/>
          <w:b/>
          <w:bCs/>
          <w:sz w:val="30"/>
          <w:szCs w:val="30"/>
        </w:rPr>
        <w:t xml:space="preserve">. </w:t>
      </w:r>
      <w:r w:rsidRPr="00FF6A30">
        <w:rPr>
          <w:rFonts w:ascii="Times New Roman" w:hAnsi="Times New Roman" w:cs="Times New Roman"/>
          <w:b/>
          <w:bCs/>
          <w:sz w:val="30"/>
          <w:szCs w:val="30"/>
        </w:rPr>
        <w:t>considerable</w:t>
      </w:r>
      <w:r w:rsidR="005B6F1F" w:rsidRPr="005B6F1F">
        <w:rPr>
          <w:rFonts w:ascii="Times New Roman" w:hAnsi="Times New Roman" w:cs="Times New Roman"/>
          <w:b/>
          <w:bCs/>
          <w:sz w:val="30"/>
          <w:szCs w:val="30"/>
        </w:rPr>
        <w:t xml:space="preserve"> cloud contamination</w:t>
      </w:r>
    </w:p>
    <w:p w14:paraId="45D49FDB" w14:textId="1C7F8F3C" w:rsidR="00B911FA" w:rsidRPr="00B04F05" w:rsidRDefault="00B911FA" w:rsidP="00B911FA">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Pr="00B04F05">
        <w:rPr>
          <w:rFonts w:ascii="Times New Roman" w:hAnsi="Times New Roman" w:cs="Times New Roman"/>
          <w:b/>
          <w:bCs/>
          <w:sz w:val="24"/>
          <w:szCs w:val="24"/>
        </w:rPr>
        <w:t>.</w:t>
      </w:r>
      <w:r w:rsidR="00FF6A30">
        <w:rPr>
          <w:rFonts w:ascii="Times New Roman" w:hAnsi="Times New Roman" w:cs="Times New Roman"/>
          <w:b/>
          <w:bCs/>
          <w:sz w:val="24"/>
          <w:szCs w:val="24"/>
        </w:rPr>
        <w:t>1</w:t>
      </w:r>
      <w:r>
        <w:rPr>
          <w:rFonts w:ascii="Times New Roman" w:hAnsi="Times New Roman" w:cs="Times New Roman"/>
          <w:b/>
          <w:bCs/>
          <w:sz w:val="24"/>
          <w:szCs w:val="24"/>
        </w:rPr>
        <w:t xml:space="preserve"> </w:t>
      </w:r>
      <w:r w:rsidR="00F85F20" w:rsidRPr="00F85F20">
        <w:rPr>
          <w:rFonts w:ascii="Times New Roman" w:hAnsi="Times New Roman" w:cs="Times New Roman"/>
          <w:b/>
          <w:bCs/>
          <w:sz w:val="24"/>
          <w:szCs w:val="24"/>
        </w:rPr>
        <w:t>Spatial distribution comparison between the result images and MODIS images</w:t>
      </w:r>
    </w:p>
    <w:p w14:paraId="3799E130" w14:textId="1D1787E1" w:rsidR="00B32E82" w:rsidRDefault="00B32E82">
      <w:pPr>
        <w:rPr>
          <w:rFonts w:ascii="Times New Roman" w:hAnsi="Times New Roman" w:cs="Times New Roman"/>
          <w:sz w:val="24"/>
          <w:szCs w:val="24"/>
        </w:rPr>
      </w:pPr>
    </w:p>
    <w:p w14:paraId="33F387DD" w14:textId="0970E3FE" w:rsidR="00B32E82" w:rsidRPr="00B911FA" w:rsidRDefault="00750C57" w:rsidP="00750C57">
      <w:pPr>
        <w:spacing w:line="360" w:lineRule="auto"/>
        <w:ind w:firstLine="420"/>
        <w:rPr>
          <w:rFonts w:ascii="Times New Roman" w:hAnsi="Times New Roman" w:cs="Times New Roman"/>
          <w:sz w:val="24"/>
          <w:szCs w:val="24"/>
        </w:rPr>
      </w:pPr>
      <w:r w:rsidRPr="00750C57">
        <w:rPr>
          <w:rFonts w:ascii="Times New Roman" w:hAnsi="Times New Roman" w:cs="Times New Roman"/>
          <w:sz w:val="24"/>
          <w:szCs w:val="24"/>
        </w:rPr>
        <w:t xml:space="preserve">Visually, the spatial distributions of the LST in the images after optimization (Fig. </w:t>
      </w:r>
      <w:r w:rsidR="00320192">
        <w:rPr>
          <w:rFonts w:ascii="Times New Roman" w:hAnsi="Times New Roman" w:cs="Times New Roman"/>
          <w:sz w:val="24"/>
          <w:szCs w:val="24"/>
        </w:rPr>
        <w:t>6</w:t>
      </w:r>
      <w:r w:rsidRPr="00750C57">
        <w:rPr>
          <w:rFonts w:ascii="Times New Roman" w:hAnsi="Times New Roman" w:cs="Times New Roman"/>
          <w:sz w:val="24"/>
          <w:szCs w:val="24"/>
        </w:rPr>
        <w:t xml:space="preserve"> e, f) are very similar to those in the MODIS images on the corresponding dates.</w:t>
      </w:r>
    </w:p>
    <w:p w14:paraId="51A402DC" w14:textId="24F73C6E" w:rsidR="00B32E82" w:rsidRDefault="009B30D1">
      <w:pPr>
        <w:rPr>
          <w:rFonts w:ascii="Times New Roman" w:hAnsi="Times New Roman" w:cs="Times New Roman"/>
          <w:sz w:val="24"/>
          <w:szCs w:val="24"/>
        </w:rPr>
      </w:pPr>
      <w:r>
        <w:rPr>
          <w:rFonts w:cs="Times New Roman"/>
          <w:noProof/>
        </w:rPr>
        <mc:AlternateContent>
          <mc:Choice Requires="wps">
            <w:drawing>
              <wp:anchor distT="0" distB="0" distL="114300" distR="114300" simplePos="0" relativeHeight="251684864" behindDoc="0" locked="0" layoutInCell="1" allowOverlap="1" wp14:anchorId="3BD61CB5" wp14:editId="1FB4155B">
                <wp:simplePos x="0" y="0"/>
                <wp:positionH relativeFrom="column">
                  <wp:posOffset>-3175</wp:posOffset>
                </wp:positionH>
                <wp:positionV relativeFrom="paragraph">
                  <wp:posOffset>3694702</wp:posOffset>
                </wp:positionV>
                <wp:extent cx="5355409" cy="1733550"/>
                <wp:effectExtent l="19050" t="19050" r="17145" b="19050"/>
                <wp:wrapNone/>
                <wp:docPr id="26" name="矩形 26"/>
                <wp:cNvGraphicFramePr/>
                <a:graphic xmlns:a="http://schemas.openxmlformats.org/drawingml/2006/main">
                  <a:graphicData uri="http://schemas.microsoft.com/office/word/2010/wordprocessingShape">
                    <wps:wsp>
                      <wps:cNvSpPr/>
                      <wps:spPr>
                        <a:xfrm>
                          <a:off x="0" y="0"/>
                          <a:ext cx="5355409" cy="1733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362E0" id="矩形 26" o:spid="_x0000_s1026" style="position:absolute;left:0;text-align:left;margin-left:-.25pt;margin-top:290.9pt;width:421.7pt;height:1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" filled="f" strokecolor="red" strokeweight="2.25pt"/>
            </w:pict>
          </mc:Fallback>
        </mc:AlternateContent>
      </w:r>
      <w:r>
        <w:rPr>
          <w:rFonts w:cs="Times New Roman"/>
          <w:noProof/>
        </w:rPr>
        <mc:AlternateContent>
          <mc:Choice Requires="wps">
            <w:drawing>
              <wp:anchor distT="0" distB="0" distL="114300" distR="114300" simplePos="0" relativeHeight="251682816" behindDoc="0" locked="0" layoutInCell="1" allowOverlap="1" wp14:anchorId="5ABC0382" wp14:editId="7B551D5A">
                <wp:simplePos x="0" y="0"/>
                <wp:positionH relativeFrom="column">
                  <wp:posOffset>-1</wp:posOffset>
                </wp:positionH>
                <wp:positionV relativeFrom="paragraph">
                  <wp:posOffset>233499</wp:posOffset>
                </wp:positionV>
                <wp:extent cx="5355409" cy="1733550"/>
                <wp:effectExtent l="19050" t="19050" r="17145" b="19050"/>
                <wp:wrapNone/>
                <wp:docPr id="25" name="矩形 25"/>
                <wp:cNvGraphicFramePr/>
                <a:graphic xmlns:a="http://schemas.openxmlformats.org/drawingml/2006/main">
                  <a:graphicData uri="http://schemas.microsoft.com/office/word/2010/wordprocessingShape">
                    <wps:wsp>
                      <wps:cNvSpPr/>
                      <wps:spPr>
                        <a:xfrm>
                          <a:off x="0" y="0"/>
                          <a:ext cx="5355409" cy="1733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E562" id="矩形 25" o:spid="_x0000_s1026" style="position:absolute;left:0;text-align:left;margin-left:0;margin-top:18.4pt;width:421.7pt;height:13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" filled="f" strokecolor="red" strokeweight="2.25pt"/>
            </w:pict>
          </mc:Fallback>
        </mc:AlternateContent>
      </w:r>
      <w:ins w:id="1" w:author="996588861@qq.com" w:date="2022-04-21T01:13:00Z">
        <w:r w:rsidR="00F257F1">
          <w:rPr>
            <w:rFonts w:cs="Times New Roman"/>
            <w:noProof/>
          </w:rPr>
          <w:drawing>
            <wp:inline distT="0" distB="0" distL="0" distR="0" wp14:anchorId="5F50D319" wp14:editId="72910B0E">
              <wp:extent cx="5274210" cy="5425440"/>
              <wp:effectExtent l="0" t="0" r="317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6396"/>
                      <a:stretch/>
                    </pic:blipFill>
                    <pic:spPr bwMode="auto">
                      <a:xfrm>
                        <a:off x="0" y="0"/>
                        <a:ext cx="5274310" cy="5425543"/>
                      </a:xfrm>
                      <a:prstGeom prst="rect">
                        <a:avLst/>
                      </a:prstGeom>
                      <a:noFill/>
                      <a:ln>
                        <a:noFill/>
                      </a:ln>
                      <a:extLst>
                        <a:ext uri="{53640926-AAD7-44D8-BBD7-CCE9431645EC}">
                          <a14:shadowObscured xmlns:a14="http://schemas.microsoft.com/office/drawing/2010/main"/>
                        </a:ext>
                      </a:extLst>
                    </pic:spPr>
                  </pic:pic>
                </a:graphicData>
              </a:graphic>
            </wp:inline>
          </w:drawing>
        </w:r>
      </w:ins>
    </w:p>
    <w:p w14:paraId="77B24B60" w14:textId="01FBC6AB" w:rsidR="00B32E82" w:rsidRDefault="00320192">
      <w:pPr>
        <w:rPr>
          <w:rFonts w:ascii="Times New Roman" w:eastAsia="Times New Roman" w:hAnsi="Times New Roman" w:cs="Times New Roman"/>
          <w:sz w:val="18"/>
        </w:rPr>
      </w:pPr>
      <w:r w:rsidRPr="00320192">
        <w:rPr>
          <w:rFonts w:ascii="Times New Roman" w:eastAsia="Times New Roman" w:hAnsi="Times New Roman" w:cs="Times New Roman"/>
          <w:sz w:val="18"/>
        </w:rPr>
        <w:t xml:space="preserve">Fig. </w:t>
      </w:r>
      <w:r w:rsidR="00271AFA">
        <w:rPr>
          <w:rFonts w:ascii="Times New Roman" w:eastAsia="Times New Roman" w:hAnsi="Times New Roman" w:cs="Times New Roman"/>
          <w:sz w:val="18"/>
        </w:rPr>
        <w:t>6</w:t>
      </w:r>
      <w:r w:rsidRPr="00320192">
        <w:rPr>
          <w:rFonts w:ascii="Times New Roman" w:eastAsia="Times New Roman" w:hAnsi="Times New Roman" w:cs="Times New Roman"/>
          <w:sz w:val="18"/>
        </w:rPr>
        <w:t xml:space="preserve"> MODIS images on March 9 (a) and 18 (b), 2020, images before optimization (c, d) and after optimization (e, f) on March 9 and 18, 2020</w:t>
      </w:r>
    </w:p>
    <w:p w14:paraId="110A8994" w14:textId="77777777" w:rsidR="00DC1961" w:rsidRPr="00601EB2" w:rsidRDefault="00DC1961" w:rsidP="00DC1961">
      <w:pPr>
        <w:rPr>
          <w:rFonts w:ascii="Times New Roman" w:hAnsi="Times New Roman" w:cs="Times New Roman" w:hint="eastAsia"/>
          <w:sz w:val="24"/>
          <w:szCs w:val="24"/>
        </w:rPr>
      </w:pPr>
    </w:p>
    <w:p w14:paraId="5C4C9FDF" w14:textId="059FB0DA" w:rsidR="00DC1961" w:rsidRPr="00B04F05" w:rsidRDefault="00DC1961" w:rsidP="00DC1961">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Pr="00B04F05">
        <w:rPr>
          <w:rFonts w:ascii="Times New Roman" w:hAnsi="Times New Roman" w:cs="Times New Roman"/>
          <w:b/>
          <w:bCs/>
          <w:sz w:val="24"/>
          <w:szCs w:val="24"/>
        </w:rPr>
        <w:t>.</w:t>
      </w:r>
      <w:r>
        <w:rPr>
          <w:rFonts w:ascii="Times New Roman" w:hAnsi="Times New Roman" w:cs="Times New Roman"/>
          <w:b/>
          <w:bCs/>
          <w:sz w:val="24"/>
          <w:szCs w:val="24"/>
        </w:rPr>
        <w:t xml:space="preserve">2 </w:t>
      </w:r>
      <w:r w:rsidRPr="00554933">
        <w:rPr>
          <w:rFonts w:ascii="Times New Roman" w:hAnsi="Times New Roman" w:cs="Times New Roman"/>
          <w:b/>
          <w:bCs/>
          <w:sz w:val="24"/>
          <w:szCs w:val="24"/>
        </w:rPr>
        <w:t>Correlation analysis</w:t>
      </w:r>
    </w:p>
    <w:p w14:paraId="7E6DCB97" w14:textId="77777777" w:rsidR="00DC1961" w:rsidRDefault="00DC1961">
      <w:pPr>
        <w:rPr>
          <w:rFonts w:ascii="Times New Roman" w:hAnsi="Times New Roman" w:cs="Times New Roman"/>
          <w:sz w:val="18"/>
        </w:rPr>
      </w:pPr>
    </w:p>
    <w:p w14:paraId="05DDB519" w14:textId="3042E589" w:rsidR="00DC1961" w:rsidRPr="009B30D1" w:rsidRDefault="009B30D1" w:rsidP="009B30D1">
      <w:pPr>
        <w:spacing w:line="360" w:lineRule="auto"/>
        <w:ind w:firstLineChars="200" w:firstLine="480"/>
        <w:rPr>
          <w:rFonts w:ascii="Times New Roman" w:hAnsi="Times New Roman" w:cs="Times New Roman"/>
          <w:sz w:val="24"/>
          <w:szCs w:val="24"/>
        </w:rPr>
      </w:pPr>
      <w:r w:rsidRPr="009B30D1">
        <w:rPr>
          <w:rFonts w:ascii="Times New Roman" w:hAnsi="Times New Roman" w:cs="Times New Roman"/>
          <w:sz w:val="24"/>
          <w:szCs w:val="24"/>
        </w:rPr>
        <w:t xml:space="preserve">On March 9, 2020, the correlation coefficient increases from 0.84 to 0.90. On March 18, 2020, the correlation coefficient increases from 0.89 to 0.93. Hence, the </w:t>
      </w:r>
      <w:r w:rsidR="003F73D8">
        <w:rPr>
          <w:rFonts w:ascii="Times New Roman" w:hAnsi="Times New Roman" w:cs="Times New Roman"/>
          <w:sz w:val="24"/>
          <w:szCs w:val="24"/>
        </w:rPr>
        <w:t>Cor</w:t>
      </w:r>
      <w:r w:rsidRPr="009B30D1">
        <w:rPr>
          <w:rFonts w:ascii="Times New Roman" w:hAnsi="Times New Roman" w:cs="Times New Roman"/>
          <w:sz w:val="24"/>
          <w:szCs w:val="24"/>
        </w:rPr>
        <w:t xml:space="preserve"> </w:t>
      </w:r>
      <w:r w:rsidRPr="009B30D1">
        <w:rPr>
          <w:rFonts w:ascii="Times New Roman" w:hAnsi="Times New Roman" w:cs="Times New Roman"/>
          <w:sz w:val="24"/>
          <w:szCs w:val="24"/>
        </w:rPr>
        <w:lastRenderedPageBreak/>
        <w:t>increases after optimization.</w:t>
      </w:r>
    </w:p>
    <w:p w14:paraId="20A91154" w14:textId="70695EA7" w:rsidR="00DC1961" w:rsidRDefault="009B30D1">
      <w:pPr>
        <w:rPr>
          <w:rFonts w:ascii="Times New Roman" w:hAnsi="Times New Roman" w:cs="Times New Roman"/>
          <w:sz w:val="18"/>
        </w:rPr>
      </w:pPr>
      <w:r>
        <w:rPr>
          <w:rFonts w:cs="Times New Roman"/>
          <w:noProof/>
        </w:rPr>
        <mc:AlternateContent>
          <mc:Choice Requires="wps">
            <w:drawing>
              <wp:anchor distT="0" distB="0" distL="114300" distR="114300" simplePos="0" relativeHeight="251687936" behindDoc="0" locked="0" layoutInCell="1" allowOverlap="1" wp14:anchorId="156114BF" wp14:editId="7E6B1227">
                <wp:simplePos x="0" y="0"/>
                <wp:positionH relativeFrom="column">
                  <wp:posOffset>2964295</wp:posOffset>
                </wp:positionH>
                <wp:positionV relativeFrom="paragraph">
                  <wp:posOffset>1521922</wp:posOffset>
                </wp:positionV>
                <wp:extent cx="450273" cy="277091"/>
                <wp:effectExtent l="0" t="0" r="26035" b="27940"/>
                <wp:wrapNone/>
                <wp:docPr id="28" name="椭圆 28"/>
                <wp:cNvGraphicFramePr/>
                <a:graphic xmlns:a="http://schemas.openxmlformats.org/drawingml/2006/main">
                  <a:graphicData uri="http://schemas.microsoft.com/office/word/2010/wordprocessingShape">
                    <wps:wsp>
                      <wps:cNvSpPr/>
                      <wps:spPr>
                        <a:xfrm>
                          <a:off x="0" y="0"/>
                          <a:ext cx="450273" cy="2770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4E2922" id="椭圆 28" o:spid="_x0000_s1026" style="position:absolute;left:0;text-align:left;margin-left:233.4pt;margin-top:119.85pt;width:35.45pt;height:21.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" filled="f" strokecolor="red" strokeweight="1pt">
                <v:stroke joinstyle="miter"/>
              </v:oval>
            </w:pict>
          </mc:Fallback>
        </mc:AlternateContent>
      </w:r>
      <w:r>
        <w:rPr>
          <w:rFonts w:cs="Times New Roman"/>
          <w:noProof/>
        </w:rPr>
        <mc:AlternateContent>
          <mc:Choice Requires="wps">
            <w:drawing>
              <wp:anchor distT="0" distB="0" distL="114300" distR="114300" simplePos="0" relativeHeight="251685888" behindDoc="0" locked="0" layoutInCell="1" allowOverlap="1" wp14:anchorId="0BB7FD47" wp14:editId="4AED71A9">
                <wp:simplePos x="0" y="0"/>
                <wp:positionH relativeFrom="column">
                  <wp:posOffset>464127</wp:posOffset>
                </wp:positionH>
                <wp:positionV relativeFrom="paragraph">
                  <wp:posOffset>1529542</wp:posOffset>
                </wp:positionV>
                <wp:extent cx="450273" cy="277091"/>
                <wp:effectExtent l="0" t="0" r="26035" b="27940"/>
                <wp:wrapNone/>
                <wp:docPr id="27" name="椭圆 27"/>
                <wp:cNvGraphicFramePr/>
                <a:graphic xmlns:a="http://schemas.openxmlformats.org/drawingml/2006/main">
                  <a:graphicData uri="http://schemas.microsoft.com/office/word/2010/wordprocessingShape">
                    <wps:wsp>
                      <wps:cNvSpPr/>
                      <wps:spPr>
                        <a:xfrm>
                          <a:off x="0" y="0"/>
                          <a:ext cx="450273" cy="2770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B6E32" id="椭圆 27" o:spid="_x0000_s1026" style="position:absolute;left:0;text-align:left;margin-left:36.55pt;margin-top:120.45pt;width:35.45pt;height:2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" filled="f" strokecolor="red" strokeweight="1pt">
                <v:stroke joinstyle="miter"/>
              </v:oval>
            </w:pict>
          </mc:Fallback>
        </mc:AlternateContent>
      </w:r>
      <w:r w:rsidR="00B04823">
        <w:rPr>
          <w:rFonts w:cs="Times New Roman"/>
          <w:noProof/>
        </w:rPr>
        <mc:AlternateContent>
          <mc:Choice Requires="wps">
            <w:drawing>
              <wp:anchor distT="0" distB="0" distL="114300" distR="114300" simplePos="0" relativeHeight="251678720" behindDoc="0" locked="0" layoutInCell="1" allowOverlap="1" wp14:anchorId="4B0153A5" wp14:editId="3E63B1AC">
                <wp:simplePos x="0" y="0"/>
                <wp:positionH relativeFrom="column">
                  <wp:posOffset>2891222</wp:posOffset>
                </wp:positionH>
                <wp:positionV relativeFrom="paragraph">
                  <wp:posOffset>431867</wp:posOffset>
                </wp:positionV>
                <wp:extent cx="243840" cy="190500"/>
                <wp:effectExtent l="0" t="0" r="22860" b="19050"/>
                <wp:wrapNone/>
                <wp:docPr id="18" name="矩形 18"/>
                <wp:cNvGraphicFramePr/>
                <a:graphic xmlns:a="http://schemas.openxmlformats.org/drawingml/2006/main">
                  <a:graphicData uri="http://schemas.microsoft.com/office/word/2010/wordprocessingShape">
                    <wps:wsp>
                      <wps:cNvSpPr/>
                      <wps:spPr>
                        <a:xfrm>
                          <a:off x="0" y="0"/>
                          <a:ext cx="24384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C536F" id="矩形 18" o:spid="_x0000_s1026" style="position:absolute;left:0;text-align:left;margin-left:227.65pt;margin-top:34pt;width:19.2pt;height: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" fillcolor="white [3212]" strokecolor="white [3212]" strokeweight="1pt"/>
            </w:pict>
          </mc:Fallback>
        </mc:AlternateContent>
      </w:r>
      <w:r w:rsidR="00773D7D">
        <w:rPr>
          <w:rFonts w:ascii="Times New Roman" w:hAnsi="Times New Roman" w:cs="Times New Roman"/>
          <w:noProof/>
          <w:sz w:val="18"/>
        </w:rPr>
        <w:drawing>
          <wp:inline distT="0" distB="0" distL="0" distR="0" wp14:anchorId="4C3041AE" wp14:editId="5C82F378">
            <wp:extent cx="5273675" cy="207772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675" cy="2077720"/>
                    </a:xfrm>
                    <a:prstGeom prst="rect">
                      <a:avLst/>
                    </a:prstGeom>
                    <a:noFill/>
                    <a:ln>
                      <a:noFill/>
                    </a:ln>
                  </pic:spPr>
                </pic:pic>
              </a:graphicData>
            </a:graphic>
          </wp:inline>
        </w:drawing>
      </w:r>
      <w:del w:id="2" w:author="996588861@qq.com" w:date="2022-04-21T01:13:00Z">
        <w:r w:rsidR="00DC1961" w:rsidRPr="009E2D99" w:rsidDel="00EF4138">
          <w:rPr>
            <w:rFonts w:cs="Times New Roman"/>
            <w:noProof/>
          </w:rPr>
          <w:drawing>
            <wp:inline distT="0" distB="0" distL="0" distR="0" wp14:anchorId="23B38108" wp14:editId="59755395">
              <wp:extent cx="5274310" cy="7369137"/>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77686"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274310" cy="7369137"/>
                      </a:xfrm>
                      <a:prstGeom prst="rect">
                        <a:avLst/>
                      </a:prstGeom>
                      <a:noFill/>
                      <a:ln>
                        <a:noFill/>
                      </a:ln>
                    </pic:spPr>
                  </pic:pic>
                </a:graphicData>
              </a:graphic>
            </wp:inline>
          </w:drawing>
        </w:r>
        <w:r w:rsidR="00DC1961" w:rsidRPr="009E2D99" w:rsidDel="00EF4138">
          <w:rPr>
            <w:rFonts w:cs="Times New Roman"/>
            <w:noProof/>
          </w:rPr>
          <w:drawing>
            <wp:inline distT="0" distB="0" distL="0" distR="0" wp14:anchorId="0253586A" wp14:editId="4101733E">
              <wp:extent cx="5274310" cy="7369137"/>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77686"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274310" cy="7369137"/>
                      </a:xfrm>
                      <a:prstGeom prst="rect">
                        <a:avLst/>
                      </a:prstGeom>
                      <a:noFill/>
                      <a:ln>
                        <a:noFill/>
                      </a:ln>
                    </pic:spPr>
                  </pic:pic>
                </a:graphicData>
              </a:graphic>
            </wp:inline>
          </w:drawing>
        </w:r>
      </w:del>
    </w:p>
    <w:p w14:paraId="465C73F3" w14:textId="3AC223FD" w:rsidR="00B04823" w:rsidRPr="009E2D99" w:rsidRDefault="00B04823" w:rsidP="00B04823">
      <w:pPr>
        <w:pStyle w:val="a7"/>
        <w:jc w:val="both"/>
        <w:rPr>
          <w:rFonts w:cs="Times New Roman"/>
        </w:rPr>
      </w:pPr>
      <w:r w:rsidRPr="009E2D99">
        <w:rPr>
          <w:rFonts w:cs="Times New Roman"/>
        </w:rPr>
        <w:t xml:space="preserve">Fig. </w:t>
      </w:r>
      <w:r w:rsidR="00A85815">
        <w:rPr>
          <w:rFonts w:cs="Times New Roman"/>
        </w:rPr>
        <w:t>7</w:t>
      </w:r>
      <w:r w:rsidRPr="009E2D99">
        <w:rPr>
          <w:rFonts w:cs="Times New Roman"/>
        </w:rPr>
        <w:t xml:space="preserve"> </w:t>
      </w:r>
      <w:r w:rsidR="00854EAC">
        <w:rPr>
          <w:rFonts w:cs="Times New Roman"/>
        </w:rPr>
        <w:t>C</w:t>
      </w:r>
      <w:r w:rsidRPr="009E2D99">
        <w:rPr>
          <w:rFonts w:cs="Times New Roman"/>
        </w:rPr>
        <w:t xml:space="preserve">orrelation heat maps of the LSTs before and after optimization </w:t>
      </w:r>
      <w:r w:rsidR="00854EAC" w:rsidRPr="009E2D99">
        <w:rPr>
          <w:rFonts w:cs="Times New Roman"/>
        </w:rPr>
        <w:t>on March 9 (a) and 18 (b)</w:t>
      </w:r>
      <w:r w:rsidRPr="009E2D99">
        <w:rPr>
          <w:rFonts w:cs="Times New Roman"/>
        </w:rPr>
        <w:t>.</w:t>
      </w:r>
    </w:p>
    <w:p w14:paraId="23CC8DAE" w14:textId="77777777" w:rsidR="00A85815" w:rsidRDefault="00A85815" w:rsidP="00A85815">
      <w:pPr>
        <w:spacing w:line="360" w:lineRule="auto"/>
        <w:rPr>
          <w:rFonts w:ascii="Times New Roman" w:hAnsi="Times New Roman" w:cs="Times New Roman"/>
          <w:b/>
          <w:bCs/>
          <w:sz w:val="24"/>
          <w:szCs w:val="24"/>
        </w:rPr>
      </w:pPr>
    </w:p>
    <w:p w14:paraId="39CDDA1B" w14:textId="0F265427" w:rsidR="00A85815" w:rsidRPr="00B04F05" w:rsidRDefault="00A85815" w:rsidP="00A85815">
      <w:pPr>
        <w:spacing w:line="360" w:lineRule="auto"/>
        <w:rPr>
          <w:rFonts w:ascii="Times New Roman" w:hAnsi="Times New Roman" w:cs="Times New Roman"/>
          <w:b/>
          <w:bCs/>
          <w:sz w:val="24"/>
          <w:szCs w:val="24"/>
        </w:rPr>
      </w:pPr>
      <w:r>
        <w:rPr>
          <w:rFonts w:ascii="Times New Roman" w:hAnsi="Times New Roman" w:cs="Times New Roman"/>
          <w:b/>
          <w:bCs/>
          <w:sz w:val="24"/>
          <w:szCs w:val="24"/>
        </w:rPr>
        <w:t>3</w:t>
      </w:r>
      <w:r w:rsidRPr="00B04F05">
        <w:rPr>
          <w:rFonts w:ascii="Times New Roman" w:hAnsi="Times New Roman" w:cs="Times New Roman"/>
          <w:b/>
          <w:bCs/>
          <w:sz w:val="24"/>
          <w:szCs w:val="24"/>
        </w:rPr>
        <w:t>.</w:t>
      </w:r>
      <w:r>
        <w:rPr>
          <w:rFonts w:ascii="Times New Roman" w:hAnsi="Times New Roman" w:cs="Times New Roman"/>
          <w:b/>
          <w:bCs/>
          <w:sz w:val="24"/>
          <w:szCs w:val="24"/>
        </w:rPr>
        <w:t xml:space="preserve">2 </w:t>
      </w:r>
      <w:r w:rsidRPr="00554933">
        <w:rPr>
          <w:rFonts w:ascii="Times New Roman" w:hAnsi="Times New Roman" w:cs="Times New Roman"/>
          <w:b/>
          <w:bCs/>
          <w:sz w:val="24"/>
          <w:szCs w:val="24"/>
        </w:rPr>
        <w:t>Correlation analysis</w:t>
      </w:r>
    </w:p>
    <w:p w14:paraId="29351BFF" w14:textId="36F26147" w:rsidR="00A85815" w:rsidRDefault="00A85815" w:rsidP="00A85815">
      <w:pPr>
        <w:rPr>
          <w:rFonts w:ascii="Times New Roman" w:hAnsi="Times New Roman" w:cs="Times New Roman"/>
          <w:sz w:val="18"/>
        </w:rPr>
      </w:pPr>
    </w:p>
    <w:p w14:paraId="5EC85140" w14:textId="2DB0AF05" w:rsidR="00D90A75" w:rsidRDefault="00D90A75" w:rsidP="00D90A75">
      <w:pPr>
        <w:spacing w:line="360" w:lineRule="auto"/>
        <w:ind w:firstLineChars="177" w:firstLine="425"/>
        <w:rPr>
          <w:rFonts w:ascii="Times New Roman" w:hAnsi="Times New Roman" w:cs="Times New Roman"/>
          <w:sz w:val="24"/>
          <w:szCs w:val="24"/>
        </w:rPr>
      </w:pPr>
      <w:r w:rsidRPr="006C281D">
        <w:rPr>
          <w:rFonts w:ascii="Times New Roman" w:hAnsi="Times New Roman" w:cs="Times New Roman"/>
          <w:sz w:val="24"/>
          <w:szCs w:val="24"/>
        </w:rPr>
        <w:t xml:space="preserve">Fig. </w:t>
      </w:r>
      <w:r>
        <w:rPr>
          <w:rFonts w:ascii="Times New Roman" w:hAnsi="Times New Roman" w:cs="Times New Roman"/>
          <w:sz w:val="24"/>
          <w:szCs w:val="24"/>
        </w:rPr>
        <w:t>8</w:t>
      </w:r>
      <w:r w:rsidRPr="006C281D">
        <w:rPr>
          <w:rFonts w:ascii="Times New Roman" w:hAnsi="Times New Roman" w:cs="Times New Roman"/>
          <w:sz w:val="24"/>
          <w:szCs w:val="24"/>
        </w:rPr>
        <w:t xml:space="preserve"> a shows the overall decrease in the RMSE after optimization</w:t>
      </w:r>
      <w:r>
        <w:rPr>
          <w:rFonts w:ascii="Times New Roman" w:hAnsi="Times New Roman" w:cs="Times New Roman"/>
          <w:sz w:val="24"/>
          <w:szCs w:val="24"/>
        </w:rPr>
        <w:t xml:space="preserve">. </w:t>
      </w:r>
      <w:r w:rsidRPr="00734BC0">
        <w:rPr>
          <w:rFonts w:ascii="Times New Roman" w:hAnsi="Times New Roman" w:cs="Times New Roman"/>
          <w:sz w:val="24"/>
          <w:szCs w:val="24"/>
        </w:rPr>
        <w:t>The overall RMSE between the LST images constructed from the RS-WRF coupled model and the MODIS LST images is approximately 1.</w:t>
      </w:r>
      <w:r>
        <w:rPr>
          <w:rFonts w:ascii="Times New Roman" w:hAnsi="Times New Roman" w:cs="Times New Roman"/>
          <w:sz w:val="24"/>
          <w:szCs w:val="24"/>
        </w:rPr>
        <w:t>8</w:t>
      </w:r>
      <w:r w:rsidRPr="00734BC0">
        <w:rPr>
          <w:rFonts w:ascii="Times New Roman" w:hAnsi="Times New Roman" w:cs="Times New Roman"/>
          <w:sz w:val="24"/>
          <w:szCs w:val="24"/>
        </w:rPr>
        <w:t xml:space="preserve"> K, and the correlation exceeds 0.9. </w:t>
      </w:r>
      <w:r w:rsidRPr="00D90A75">
        <w:rPr>
          <w:rFonts w:ascii="Times New Roman" w:hAnsi="Times New Roman" w:cs="Times New Roman"/>
          <w:sz w:val="24"/>
          <w:szCs w:val="24"/>
        </w:rPr>
        <w:t>Hence, when the MODIS images are contaminated by considerable clouds, the RS-WRF coupled model can still construct the LST with high precision.</w:t>
      </w:r>
    </w:p>
    <w:p w14:paraId="05994511" w14:textId="77777777" w:rsidR="00FA4B6C" w:rsidRDefault="00FA4B6C" w:rsidP="00A85815">
      <w:pPr>
        <w:rPr>
          <w:rFonts w:ascii="Times New Roman" w:hAnsi="Times New Roman" w:cs="Times New Roman" w:hint="eastAsia"/>
          <w:sz w:val="18"/>
        </w:rPr>
      </w:pPr>
    </w:p>
    <w:p w14:paraId="525C2C85" w14:textId="066A4018" w:rsidR="00B04823" w:rsidRDefault="00D90A75" w:rsidP="00A85815">
      <w:pPr>
        <w:rPr>
          <w:rFonts w:ascii="Times New Roman" w:hAnsi="Times New Roman" w:cs="Times New Roman"/>
          <w:sz w:val="18"/>
        </w:rPr>
      </w:pPr>
      <w:r>
        <w:rPr>
          <w:rFonts w:cs="Times New Roman"/>
          <w:noProof/>
        </w:rPr>
        <mc:AlternateContent>
          <mc:Choice Requires="wps">
            <w:drawing>
              <wp:anchor distT="0" distB="0" distL="114300" distR="114300" simplePos="0" relativeHeight="251689984" behindDoc="0" locked="0" layoutInCell="1" allowOverlap="1" wp14:anchorId="7CF3B814" wp14:editId="205C437C">
                <wp:simplePos x="0" y="0"/>
                <wp:positionH relativeFrom="column">
                  <wp:posOffset>914284</wp:posOffset>
                </wp:positionH>
                <wp:positionV relativeFrom="paragraph">
                  <wp:posOffset>934489</wp:posOffset>
                </wp:positionV>
                <wp:extent cx="312420" cy="556260"/>
                <wp:effectExtent l="0" t="0" r="68580" b="53340"/>
                <wp:wrapNone/>
                <wp:docPr id="32" name="直接箭头连接符 32"/>
                <wp:cNvGraphicFramePr/>
                <a:graphic xmlns:a="http://schemas.openxmlformats.org/drawingml/2006/main">
                  <a:graphicData uri="http://schemas.microsoft.com/office/word/2010/wordprocessingShape">
                    <wps:wsp>
                      <wps:cNvCnPr/>
                      <wps:spPr>
                        <a:xfrm>
                          <a:off x="0" y="0"/>
                          <a:ext cx="312420" cy="5562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F5B50A6" id="直接箭头连接符 32" o:spid="_x0000_s1026" type="#_x0000_t32" style="position:absolute;left:0;text-align:left;margin-left:1in;margin-top:73.6pt;width:24.6pt;height:43.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" strokecolor="#4472c4 [3204]" strokeweight="1.5pt">
                <v:stroke endarrow="block" joinstyle="miter"/>
              </v:shape>
            </w:pict>
          </mc:Fallback>
        </mc:AlternateContent>
      </w:r>
      <w:r>
        <w:rPr>
          <w:rFonts w:cs="Times New Roman"/>
          <w:noProof/>
        </w:rPr>
        <mc:AlternateContent>
          <mc:Choice Requires="wps">
            <w:drawing>
              <wp:anchor distT="0" distB="0" distL="114300" distR="114300" simplePos="0" relativeHeight="251692032" behindDoc="0" locked="0" layoutInCell="1" allowOverlap="1" wp14:anchorId="340EE49B" wp14:editId="70D0950C">
                <wp:simplePos x="0" y="0"/>
                <wp:positionH relativeFrom="column">
                  <wp:posOffset>2015836</wp:posOffset>
                </wp:positionH>
                <wp:positionV relativeFrom="paragraph">
                  <wp:posOffset>376843</wp:posOffset>
                </wp:positionV>
                <wp:extent cx="312420" cy="556260"/>
                <wp:effectExtent l="0" t="0" r="68580" b="53340"/>
                <wp:wrapNone/>
                <wp:docPr id="33" name="直接箭头连接符 33"/>
                <wp:cNvGraphicFramePr/>
                <a:graphic xmlns:a="http://schemas.openxmlformats.org/drawingml/2006/main">
                  <a:graphicData uri="http://schemas.microsoft.com/office/word/2010/wordprocessingShape">
                    <wps:wsp>
                      <wps:cNvCnPr/>
                      <wps:spPr>
                        <a:xfrm>
                          <a:off x="0" y="0"/>
                          <a:ext cx="312420" cy="5562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F81FBEA" id="直接箭头连接符 33" o:spid="_x0000_s1026" type="#_x0000_t32" style="position:absolute;left:0;text-align:left;margin-left:158.75pt;margin-top:29.65pt;width:24.6pt;height:43.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" strokecolor="#4472c4 [3204]" strokeweight="1.5pt">
                <v:stroke endarrow="block" joinstyle="miter"/>
              </v:shape>
            </w:pict>
          </mc:Fallback>
        </mc:AlternateContent>
      </w:r>
      <w:ins w:id="3" w:author="996588861@qq.com" w:date="2022-04-20T22:49:00Z">
        <w:r w:rsidR="00A85815">
          <w:rPr>
            <w:rFonts w:cs="Times New Roman"/>
            <w:noProof/>
          </w:rPr>
          <w:drawing>
            <wp:inline distT="0" distB="0" distL="0" distR="0" wp14:anchorId="5F52E839" wp14:editId="3636A4EC">
              <wp:extent cx="5274310" cy="2011976"/>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011976"/>
                      </a:xfrm>
                      <a:prstGeom prst="rect">
                        <a:avLst/>
                      </a:prstGeom>
                      <a:noFill/>
                      <a:ln>
                        <a:noFill/>
                      </a:ln>
                    </pic:spPr>
                  </pic:pic>
                </a:graphicData>
              </a:graphic>
            </wp:inline>
          </w:drawing>
        </w:r>
      </w:ins>
    </w:p>
    <w:p w14:paraId="3BEF1102" w14:textId="63B26B1D" w:rsidR="00A85815" w:rsidRPr="009E2D99" w:rsidRDefault="00A85815" w:rsidP="00A85815">
      <w:pPr>
        <w:pStyle w:val="a7"/>
        <w:jc w:val="both"/>
        <w:rPr>
          <w:rFonts w:cs="Times New Roman"/>
        </w:rPr>
      </w:pPr>
      <w:r w:rsidRPr="009E2D99">
        <w:rPr>
          <w:rFonts w:cs="Times New Roman"/>
        </w:rPr>
        <w:t xml:space="preserve">Fig. </w:t>
      </w:r>
      <w:r>
        <w:rPr>
          <w:rFonts w:cs="Times New Roman"/>
        </w:rPr>
        <w:t>8</w:t>
      </w:r>
      <w:r w:rsidRPr="009E2D99">
        <w:rPr>
          <w:rFonts w:cs="Times New Roman"/>
        </w:rPr>
        <w:t xml:space="preserve"> RMSE values (a) and rates of change (b) before and after optimization on March 9 and 18, 2020.</w:t>
      </w:r>
    </w:p>
    <w:p w14:paraId="7D623743" w14:textId="341C4EF7" w:rsidR="00A85815" w:rsidRDefault="00A85815" w:rsidP="00A85815">
      <w:pPr>
        <w:rPr>
          <w:rFonts w:ascii="Times New Roman" w:hAnsi="Times New Roman" w:cs="Times New Roman"/>
          <w:sz w:val="18"/>
        </w:rPr>
      </w:pPr>
    </w:p>
    <w:p w14:paraId="1F2B5586" w14:textId="77777777" w:rsidR="00EB3E2D" w:rsidRDefault="00EB3E2D" w:rsidP="00EB3E2D">
      <w:pPr>
        <w:rPr>
          <w:rFonts w:ascii="Times New Roman" w:hAnsi="Times New Roman" w:cs="Times New Roman"/>
          <w:b/>
          <w:bCs/>
          <w:sz w:val="30"/>
          <w:szCs w:val="30"/>
        </w:rPr>
      </w:pPr>
    </w:p>
    <w:p w14:paraId="37B9BAF3" w14:textId="77777777" w:rsidR="00EB3E2D" w:rsidRDefault="00EB3E2D" w:rsidP="00EB3E2D">
      <w:pPr>
        <w:rPr>
          <w:rFonts w:ascii="Times New Roman" w:hAnsi="Times New Roman" w:cs="Times New Roman"/>
          <w:b/>
          <w:bCs/>
          <w:sz w:val="30"/>
          <w:szCs w:val="30"/>
        </w:rPr>
      </w:pPr>
    </w:p>
    <w:p w14:paraId="723F628A" w14:textId="77777777" w:rsidR="00EB3E2D" w:rsidRDefault="00EB3E2D" w:rsidP="00EB3E2D">
      <w:pPr>
        <w:rPr>
          <w:rFonts w:ascii="Times New Roman" w:hAnsi="Times New Roman" w:cs="Times New Roman"/>
          <w:b/>
          <w:bCs/>
          <w:sz w:val="30"/>
          <w:szCs w:val="30"/>
        </w:rPr>
      </w:pPr>
    </w:p>
    <w:p w14:paraId="610905CF" w14:textId="1788989A" w:rsidR="00EB3E2D" w:rsidRPr="005B6F1F" w:rsidRDefault="00054205" w:rsidP="00EB3E2D">
      <w:pPr>
        <w:rPr>
          <w:rFonts w:ascii="Times New Roman" w:hAnsi="Times New Roman" w:cs="Times New Roman"/>
          <w:b/>
          <w:bCs/>
          <w:sz w:val="30"/>
          <w:szCs w:val="30"/>
        </w:rPr>
      </w:pPr>
      <w:r>
        <w:rPr>
          <w:rFonts w:ascii="Times New Roman" w:hAnsi="Times New Roman" w:cs="Times New Roman"/>
          <w:b/>
          <w:bCs/>
          <w:sz w:val="30"/>
          <w:szCs w:val="30"/>
        </w:rPr>
        <w:lastRenderedPageBreak/>
        <w:t>3</w:t>
      </w:r>
      <w:r w:rsidR="00EB3E2D" w:rsidRPr="005B6F1F">
        <w:rPr>
          <w:rFonts w:ascii="Times New Roman" w:hAnsi="Times New Roman" w:cs="Times New Roman"/>
          <w:b/>
          <w:bCs/>
          <w:sz w:val="30"/>
          <w:szCs w:val="30"/>
        </w:rPr>
        <w:t xml:space="preserve">. </w:t>
      </w:r>
      <w:r w:rsidR="00EB3E2D" w:rsidRPr="00EB3E2D">
        <w:rPr>
          <w:rFonts w:ascii="Times New Roman" w:hAnsi="Times New Roman" w:cs="Times New Roman"/>
          <w:b/>
          <w:bCs/>
          <w:sz w:val="30"/>
          <w:szCs w:val="30"/>
        </w:rPr>
        <w:t>All result images for March 2020</w:t>
      </w:r>
    </w:p>
    <w:p w14:paraId="3D0E1A05" w14:textId="04B44857" w:rsidR="00EB3E2D" w:rsidRDefault="00EB3E2D" w:rsidP="00A85815">
      <w:pPr>
        <w:rPr>
          <w:rFonts w:ascii="Times New Roman" w:hAnsi="Times New Roman" w:cs="Times New Roman"/>
          <w:sz w:val="18"/>
        </w:rPr>
      </w:pPr>
    </w:p>
    <w:p w14:paraId="1347DCFE" w14:textId="5A5C88DE" w:rsidR="00EB3E2D" w:rsidRPr="00680AFD" w:rsidRDefault="00680AFD" w:rsidP="00680AF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A</w:t>
      </w:r>
      <w:r w:rsidRPr="00680AFD">
        <w:rPr>
          <w:rFonts w:ascii="Times New Roman" w:hAnsi="Times New Roman" w:cs="Times New Roman"/>
          <w:sz w:val="24"/>
          <w:szCs w:val="24"/>
        </w:rPr>
        <w:t xml:space="preserve">ll LSTs in March 2020 are constructed, and according to the Cor and RMSE plotted in Fig. </w:t>
      </w:r>
      <w:r>
        <w:rPr>
          <w:rFonts w:ascii="Times New Roman" w:hAnsi="Times New Roman" w:cs="Times New Roman"/>
          <w:sz w:val="24"/>
          <w:szCs w:val="24"/>
        </w:rPr>
        <w:t>9</w:t>
      </w:r>
      <w:r w:rsidRPr="00680AFD">
        <w:rPr>
          <w:rFonts w:ascii="Times New Roman" w:hAnsi="Times New Roman" w:cs="Times New Roman"/>
          <w:sz w:val="24"/>
          <w:szCs w:val="24"/>
        </w:rPr>
        <w:t>, the RMSE is less than 2 K, the overall average RMSE is 1.23 K, and the average Cor is 0.93; therefore, our research results are reliable.</w:t>
      </w:r>
    </w:p>
    <w:p w14:paraId="49AA471C" w14:textId="77777777" w:rsidR="00EB3E2D" w:rsidRPr="000247D6" w:rsidRDefault="00EB3E2D" w:rsidP="00EB3E2D">
      <w:pPr>
        <w:pStyle w:val="a7"/>
        <w:jc w:val="both"/>
        <w:rPr>
          <w:rFonts w:eastAsiaTheme="minorEastAsia" w:cs="Times New Roman"/>
        </w:rPr>
      </w:pPr>
      <w:r>
        <w:rPr>
          <w:rFonts w:eastAsiaTheme="minorEastAsia" w:cs="Times New Roman"/>
          <w:noProof/>
        </w:rPr>
        <w:drawing>
          <wp:inline distT="0" distB="0" distL="0" distR="0" wp14:anchorId="01483B8E" wp14:editId="73DF5A79">
            <wp:extent cx="5393267" cy="196632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1428" cy="1969302"/>
                    </a:xfrm>
                    <a:prstGeom prst="rect">
                      <a:avLst/>
                    </a:prstGeom>
                    <a:noFill/>
                    <a:ln>
                      <a:noFill/>
                    </a:ln>
                  </pic:spPr>
                </pic:pic>
              </a:graphicData>
            </a:graphic>
          </wp:inline>
        </w:drawing>
      </w:r>
    </w:p>
    <w:p w14:paraId="2476EBFE" w14:textId="11D23CA6" w:rsidR="00EB3E2D" w:rsidRPr="009E2D99" w:rsidRDefault="00EB3E2D" w:rsidP="00EB3E2D">
      <w:pPr>
        <w:pStyle w:val="a7"/>
        <w:jc w:val="both"/>
        <w:rPr>
          <w:rFonts w:cs="Times New Roman"/>
        </w:rPr>
      </w:pPr>
      <w:r w:rsidRPr="009E2D99">
        <w:rPr>
          <w:rFonts w:cs="Times New Roman"/>
        </w:rPr>
        <w:t xml:space="preserve">Fig. </w:t>
      </w:r>
      <w:r>
        <w:rPr>
          <w:rFonts w:cs="Times New Roman"/>
        </w:rPr>
        <w:t>9</w:t>
      </w:r>
      <w:r w:rsidRPr="009E2D99">
        <w:rPr>
          <w:rFonts w:cs="Times New Roman"/>
        </w:rPr>
        <w:t xml:space="preserve"> RMSE and C</w:t>
      </w:r>
      <w:r w:rsidRPr="009E2D99">
        <w:rPr>
          <w:rFonts w:cs="Times New Roman" w:hint="eastAsia"/>
        </w:rPr>
        <w:t>or</w:t>
      </w:r>
      <w:r w:rsidRPr="009E2D99">
        <w:rPr>
          <w:rFonts w:cs="Times New Roman"/>
        </w:rPr>
        <w:t xml:space="preserve"> of the LST in March 2020 </w:t>
      </w:r>
      <w:r w:rsidRPr="00774237">
        <w:rPr>
          <w:rFonts w:cs="Times New Roman"/>
        </w:rPr>
        <w:t>construct</w:t>
      </w:r>
      <w:r w:rsidRPr="009E2D99">
        <w:rPr>
          <w:rFonts w:cs="Times New Roman"/>
        </w:rPr>
        <w:t>ed by the RS-WRF coupled model. Because the data of the WRF model in its early operation phase are unstable, the data from March 1 are excluded</w:t>
      </w:r>
      <w:r w:rsidRPr="009E2D99">
        <w:rPr>
          <w:rFonts w:cs="Times New Roman" w:hint="eastAsia"/>
        </w:rPr>
        <w:t>.</w:t>
      </w:r>
      <w:r w:rsidRPr="009E2D99">
        <w:rPr>
          <w:rFonts w:cs="Times New Roman"/>
        </w:rPr>
        <w:t xml:space="preserve"> On March 6, 8, 26, and 29, MODIS was completely contaminated by clouds, so the RMSE and Cor could not be calculated, and thus, these 5 days are not included in the figure.</w:t>
      </w:r>
    </w:p>
    <w:p w14:paraId="5B5E3F2B" w14:textId="77777777" w:rsidR="00EB3E2D" w:rsidRPr="00EB3E2D" w:rsidRDefault="00EB3E2D" w:rsidP="00A85815">
      <w:pPr>
        <w:rPr>
          <w:rFonts w:ascii="Times New Roman" w:hAnsi="Times New Roman" w:cs="Times New Roman" w:hint="eastAsia"/>
          <w:sz w:val="18"/>
        </w:rPr>
      </w:pPr>
    </w:p>
    <w:sectPr w:rsidR="00EB3E2D" w:rsidRPr="00EB3E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00A33" w14:textId="77777777" w:rsidR="005E23D3" w:rsidRDefault="005E23D3" w:rsidP="00E56087">
      <w:r>
        <w:separator/>
      </w:r>
    </w:p>
  </w:endnote>
  <w:endnote w:type="continuationSeparator" w:id="0">
    <w:p w14:paraId="3225F8A6" w14:textId="77777777" w:rsidR="005E23D3" w:rsidRDefault="005E23D3" w:rsidP="00E56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389BB" w14:textId="77777777" w:rsidR="005E23D3" w:rsidRDefault="005E23D3" w:rsidP="00E56087">
      <w:r>
        <w:separator/>
      </w:r>
    </w:p>
  </w:footnote>
  <w:footnote w:type="continuationSeparator" w:id="0">
    <w:p w14:paraId="263F0928" w14:textId="77777777" w:rsidR="005E23D3" w:rsidRDefault="005E23D3" w:rsidP="00E56087">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996588861@qq.com">
    <w15:presenceInfo w15:providerId="Windows Live" w15:userId="24c3ea96b9e1fc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A39"/>
    <w:rsid w:val="00054205"/>
    <w:rsid w:val="000E6C28"/>
    <w:rsid w:val="00132D69"/>
    <w:rsid w:val="00134210"/>
    <w:rsid w:val="0017161F"/>
    <w:rsid w:val="00185D41"/>
    <w:rsid w:val="00240FE0"/>
    <w:rsid w:val="00270451"/>
    <w:rsid w:val="00271AFA"/>
    <w:rsid w:val="002775AC"/>
    <w:rsid w:val="002A7CC4"/>
    <w:rsid w:val="002B11D5"/>
    <w:rsid w:val="002B70FD"/>
    <w:rsid w:val="003045B3"/>
    <w:rsid w:val="00320192"/>
    <w:rsid w:val="0035125E"/>
    <w:rsid w:val="003601AC"/>
    <w:rsid w:val="00360387"/>
    <w:rsid w:val="003E672A"/>
    <w:rsid w:val="003F246A"/>
    <w:rsid w:val="003F73D8"/>
    <w:rsid w:val="004B5081"/>
    <w:rsid w:val="004E09B0"/>
    <w:rsid w:val="004F2065"/>
    <w:rsid w:val="00550F25"/>
    <w:rsid w:val="00554933"/>
    <w:rsid w:val="00575C55"/>
    <w:rsid w:val="005B6F1F"/>
    <w:rsid w:val="005E23D3"/>
    <w:rsid w:val="00601EB2"/>
    <w:rsid w:val="00610071"/>
    <w:rsid w:val="00612C50"/>
    <w:rsid w:val="006464BE"/>
    <w:rsid w:val="00680AFD"/>
    <w:rsid w:val="006C281D"/>
    <w:rsid w:val="00734BC0"/>
    <w:rsid w:val="00750C57"/>
    <w:rsid w:val="00773D7D"/>
    <w:rsid w:val="007808A7"/>
    <w:rsid w:val="00786A01"/>
    <w:rsid w:val="007A6A39"/>
    <w:rsid w:val="007E37B3"/>
    <w:rsid w:val="00854EAC"/>
    <w:rsid w:val="00861B9B"/>
    <w:rsid w:val="008D4CFA"/>
    <w:rsid w:val="009B30D1"/>
    <w:rsid w:val="009B579F"/>
    <w:rsid w:val="009B6CA5"/>
    <w:rsid w:val="009C6A7C"/>
    <w:rsid w:val="009F7D04"/>
    <w:rsid w:val="00A34A80"/>
    <w:rsid w:val="00A40F50"/>
    <w:rsid w:val="00A73F3A"/>
    <w:rsid w:val="00A85815"/>
    <w:rsid w:val="00A90B67"/>
    <w:rsid w:val="00AC7513"/>
    <w:rsid w:val="00B04823"/>
    <w:rsid w:val="00B04F05"/>
    <w:rsid w:val="00B32E82"/>
    <w:rsid w:val="00B8357E"/>
    <w:rsid w:val="00B911FA"/>
    <w:rsid w:val="00B958BF"/>
    <w:rsid w:val="00BC2954"/>
    <w:rsid w:val="00C2111B"/>
    <w:rsid w:val="00CA4A74"/>
    <w:rsid w:val="00CB6A1B"/>
    <w:rsid w:val="00D4110D"/>
    <w:rsid w:val="00D57725"/>
    <w:rsid w:val="00D63605"/>
    <w:rsid w:val="00D64F66"/>
    <w:rsid w:val="00D90A75"/>
    <w:rsid w:val="00DC1961"/>
    <w:rsid w:val="00DD64A2"/>
    <w:rsid w:val="00DE478F"/>
    <w:rsid w:val="00E01D8D"/>
    <w:rsid w:val="00E56087"/>
    <w:rsid w:val="00EA4F08"/>
    <w:rsid w:val="00EB3E2D"/>
    <w:rsid w:val="00EE4D97"/>
    <w:rsid w:val="00F257F1"/>
    <w:rsid w:val="00F604C9"/>
    <w:rsid w:val="00F85F20"/>
    <w:rsid w:val="00FA4B6C"/>
    <w:rsid w:val="00FF6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AB0ED"/>
  <w15:chartTrackingRefBased/>
  <w15:docId w15:val="{31FB5878-A33F-4DDC-9CAA-0A31A2FDD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60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56087"/>
    <w:rPr>
      <w:sz w:val="18"/>
      <w:szCs w:val="18"/>
    </w:rPr>
  </w:style>
  <w:style w:type="paragraph" w:styleId="a5">
    <w:name w:val="footer"/>
    <w:basedOn w:val="a"/>
    <w:link w:val="a6"/>
    <w:uiPriority w:val="99"/>
    <w:unhideWhenUsed/>
    <w:rsid w:val="00E56087"/>
    <w:pPr>
      <w:tabs>
        <w:tab w:val="center" w:pos="4153"/>
        <w:tab w:val="right" w:pos="8306"/>
      </w:tabs>
      <w:snapToGrid w:val="0"/>
      <w:jc w:val="left"/>
    </w:pPr>
    <w:rPr>
      <w:sz w:val="18"/>
      <w:szCs w:val="18"/>
    </w:rPr>
  </w:style>
  <w:style w:type="character" w:customStyle="1" w:styleId="a6">
    <w:name w:val="页脚 字符"/>
    <w:basedOn w:val="a0"/>
    <w:link w:val="a5"/>
    <w:uiPriority w:val="99"/>
    <w:rsid w:val="00E56087"/>
    <w:rPr>
      <w:sz w:val="18"/>
      <w:szCs w:val="18"/>
    </w:rPr>
  </w:style>
  <w:style w:type="paragraph" w:customStyle="1" w:styleId="a7">
    <w:name w:val="图表"/>
    <w:basedOn w:val="a"/>
    <w:link w:val="a8"/>
    <w:qFormat/>
    <w:rsid w:val="009B579F"/>
    <w:pPr>
      <w:kinsoku w:val="0"/>
      <w:overflowPunct w:val="0"/>
      <w:jc w:val="center"/>
    </w:pPr>
    <w:rPr>
      <w:rFonts w:ascii="Times New Roman" w:eastAsia="Times New Roman" w:hAnsi="Times New Roman"/>
      <w:sz w:val="18"/>
    </w:rPr>
  </w:style>
  <w:style w:type="character" w:customStyle="1" w:styleId="a8">
    <w:name w:val="图表 字符"/>
    <w:basedOn w:val="a0"/>
    <w:link w:val="a7"/>
    <w:rsid w:val="009B579F"/>
    <w:rPr>
      <w:rFonts w:ascii="Times New Roman" w:eastAsia="Times New Roman" w:hAnsi="Times New Roman"/>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microsoft.com/office/2011/relationships/people" Target="people.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7</Pages>
  <Words>630</Words>
  <Characters>3592</Characters>
  <Application>Microsoft Office Word</Application>
  <DocSecurity>0</DocSecurity>
  <Lines>29</Lines>
  <Paragraphs>8</Paragraphs>
  <ScaleCrop>false</ScaleCrop>
  <Company/>
  <LinksUpToDate>false</LinksUpToDate>
  <CharactersWithSpaces>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996588861@qq.com</dc:creator>
  <cp:keywords/>
  <dc:description/>
  <cp:lastModifiedBy>996588861@qq.com</cp:lastModifiedBy>
  <cp:revision>81</cp:revision>
  <dcterms:created xsi:type="dcterms:W3CDTF">2022-04-21T13:07:00Z</dcterms:created>
  <dcterms:modified xsi:type="dcterms:W3CDTF">2022-04-21T15:44:00Z</dcterms:modified>
</cp:coreProperties>
</file>